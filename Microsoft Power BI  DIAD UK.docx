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sidRPr="00204EF9">
        <w:rPr>
          <w:b/>
          <w:bCs/>
          <w:sz w:val="72"/>
          <w:szCs w:val="72"/>
        </w:rPr>
        <w:t xml:space="preserve">Dashboard in a </w:t>
      </w:r>
      <w:r w:rsidR="00301E59" w:rsidRPr="00204EF9">
        <w:rPr>
          <w:b/>
          <w:bCs/>
          <w:sz w:val="72"/>
          <w:szCs w:val="72"/>
        </w:rPr>
        <w:t>D</w:t>
      </w:r>
      <w:r w:rsidRPr="00204EF9">
        <w:rPr>
          <w:b/>
          <w:bCs/>
          <w:sz w:val="72"/>
          <w:szCs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sidRPr="00204EF9">
        <w:rPr>
          <w:b/>
          <w:bCs/>
          <w:sz w:val="32"/>
          <w:szCs w:val="32"/>
        </w:rPr>
        <w:t>Last Updated:</w:t>
      </w:r>
      <w:r w:rsidRPr="00204EF9">
        <w:rPr>
          <w:sz w:val="36"/>
          <w:szCs w:val="36"/>
        </w:rPr>
        <w:t xml:space="preserve"> </w:t>
      </w:r>
    </w:p>
    <w:p w14:paraId="7DD939CD" w14:textId="3AA9D0D6" w:rsidR="004A4377" w:rsidRDefault="000C4F5A">
      <w:pPr>
        <w:spacing w:after="176" w:line="259" w:lineRule="auto"/>
        <w:ind w:left="6" w:firstLine="0"/>
        <w:rPr>
          <w:sz w:val="28"/>
          <w:szCs w:val="28"/>
          <w:rPrChange w:id="1" w:author="Andrew Fryer (@DEEPFAT)" w:date="2017-06-12T02:32:00Z">
            <w:rPr/>
          </w:rPrChange>
        </w:rPr>
        <w:pPrChange w:id="2" w:author="Andrew Fryer (@DEEPFAT)" w:date="2017-06-12T02:32:00Z">
          <w:pPr>
            <w:ind w:left="6" w:firstLine="0"/>
          </w:pPr>
        </w:pPrChange>
      </w:pPr>
      <w:del w:id="3" w:author="Andrew Fryer" w:date="2017-06-13T08:58:00Z">
        <w:r w:rsidRPr="00204EF9" w:rsidDel="006737E1">
          <w:rPr>
            <w:sz w:val="28"/>
            <w:szCs w:val="28"/>
          </w:rPr>
          <w:delText>1</w:delText>
        </w:r>
        <w:r w:rsidR="00AC23D2" w:rsidRPr="006737E1" w:rsidDel="006737E1">
          <w:rPr>
            <w:sz w:val="28"/>
            <w:szCs w:val="28"/>
          </w:rPr>
          <w:delText>9</w:delText>
        </w:r>
        <w:r w:rsidRPr="00910AA7" w:rsidDel="006737E1">
          <w:rPr>
            <w:sz w:val="28"/>
            <w:szCs w:val="28"/>
          </w:rPr>
          <w:delText>/06/2016</w:delText>
        </w:r>
        <w:r w:rsidR="00132227" w:rsidRPr="00910AA7" w:rsidDel="006737E1">
          <w:rPr>
            <w:sz w:val="28"/>
            <w:szCs w:val="28"/>
          </w:rPr>
          <w:delText xml:space="preserve"> </w:delText>
        </w:r>
      </w:del>
      <w:ins w:id="4" w:author="Andrew Fryer" w:date="2017-06-13T08:58:00Z">
        <w:r w:rsidR="006737E1">
          <w:rPr>
            <w:sz w:val="28"/>
            <w:szCs w:val="28"/>
          </w:rPr>
          <w:t>13/06/2017</w:t>
        </w:r>
      </w:ins>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End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910AA7">
            <w:rPr>
              <w:rFonts w:ascii="Segoe UI Black" w:hAnsi="Segoe UI Black"/>
              <w:color w:val="FFC000"/>
              <w:sz w:val="32"/>
              <w:szCs w:val="32"/>
            </w:rPr>
            <w:t>Contents</w:t>
          </w:r>
          <w:r w:rsidRPr="00910AA7">
            <w:rPr>
              <w:rFonts w:ascii="Segoe UI Black" w:hAnsi="Segoe UI Black"/>
              <w:color w:val="2E74B5"/>
              <w:sz w:val="32"/>
              <w:szCs w:val="32"/>
            </w:rPr>
            <w:t xml:space="preserve"> </w:t>
          </w:r>
        </w:p>
        <w:p w14:paraId="5C6BE9D5" w14:textId="7550B760"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r w:rsidR="00204EF9">
            <w:fldChar w:fldCharType="begin"/>
          </w:r>
          <w:r w:rsidR="00204EF9">
            <w:instrText xml:space="preserve"> HYPERLINK \l "_Toc429567305" </w:instrText>
          </w:r>
          <w:r w:rsidR="00204EF9">
            <w:fldChar w:fldCharType="separate"/>
          </w:r>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217827">
            <w:rPr>
              <w:noProof/>
              <w:webHidden/>
            </w:rPr>
            <w:t>4</w:t>
          </w:r>
          <w:r w:rsidR="005B78F4">
            <w:rPr>
              <w:noProof/>
              <w:webHidden/>
            </w:rPr>
            <w:fldChar w:fldCharType="end"/>
          </w:r>
          <w:r w:rsidR="00204EF9">
            <w:rPr>
              <w:noProof/>
            </w:rPr>
            <w:fldChar w:fldCharType="end"/>
          </w:r>
        </w:p>
        <w:p w14:paraId="32F68591" w14:textId="196ADCE5"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"_Toc429567306" </w:instrText>
          </w:r>
          <w:r>
            <w:fldChar w:fldCharType="separate"/>
          </w:r>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217827">
            <w:rPr>
              <w:noProof/>
              <w:webHidden/>
            </w:rPr>
            <w:t>4</w:t>
          </w:r>
          <w:r w:rsidR="005B78F4">
            <w:rPr>
              <w:noProof/>
              <w:webHidden/>
            </w:rPr>
            <w:fldChar w:fldCharType="end"/>
          </w:r>
          <w:r>
            <w:rPr>
              <w:noProof/>
            </w:rPr>
            <w:fldChar w:fldCharType="end"/>
          </w:r>
        </w:p>
        <w:p w14:paraId="366EE8D0" w14:textId="74F46CF8"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"_Toc429567307" </w:instrText>
          </w:r>
          <w:r>
            <w:fldChar w:fldCharType="separate"/>
          </w:r>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217827">
            <w:rPr>
              <w:noProof/>
              <w:webHidden/>
            </w:rPr>
            <w:t>6</w:t>
          </w:r>
          <w:r w:rsidR="005B78F4">
            <w:rPr>
              <w:noProof/>
              <w:webHidden/>
            </w:rPr>
            <w:fldChar w:fldCharType="end"/>
          </w:r>
          <w:r>
            <w:rPr>
              <w:noProof/>
            </w:rPr>
            <w:fldChar w:fldCharType="end"/>
          </w:r>
        </w:p>
        <w:p w14:paraId="57E644EF" w14:textId="486EF7B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"_Toc429567308" </w:instrText>
          </w:r>
          <w:r>
            <w:fldChar w:fldCharType="separate"/>
          </w:r>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217827">
            <w:rPr>
              <w:noProof/>
              <w:webHidden/>
            </w:rPr>
            <w:t>8</w:t>
          </w:r>
          <w:r w:rsidR="005B78F4">
            <w:rPr>
              <w:noProof/>
              <w:webHidden/>
            </w:rPr>
            <w:fldChar w:fldCharType="end"/>
          </w:r>
          <w:r>
            <w:rPr>
              <w:noProof/>
            </w:rPr>
            <w:fldChar w:fldCharType="end"/>
          </w:r>
        </w:p>
        <w:p w14:paraId="37EF68B4" w14:textId="25973F09"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"_Toc429567309" </w:instrText>
          </w:r>
          <w:r>
            <w:fldChar w:fldCharType="separate"/>
          </w:r>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217827">
            <w:rPr>
              <w:noProof/>
              <w:webHidden/>
            </w:rPr>
            <w:t>8</w:t>
          </w:r>
          <w:r w:rsidR="005B78F4">
            <w:rPr>
              <w:noProof/>
              <w:webHidden/>
            </w:rPr>
            <w:fldChar w:fldCharType="end"/>
          </w:r>
          <w:r>
            <w:rPr>
              <w:noProof/>
            </w:rPr>
            <w:fldChar w:fldCharType="end"/>
          </w:r>
        </w:p>
        <w:p w14:paraId="7690A019" w14:textId="33AE1FCB"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"_Toc429567310" </w:instrText>
          </w:r>
          <w:r>
            <w:fldChar w:fldCharType="separate"/>
          </w:r>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55ACFB4" w14:textId="247F7906"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"_Toc429567311" </w:instrText>
          </w:r>
          <w:r>
            <w:fldChar w:fldCharType="separate"/>
          </w:r>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7DEE02B" w14:textId="02AFCCBF"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"_Toc429567312" </w:instrText>
          </w:r>
          <w:r>
            <w:fldChar w:fldCharType="separate"/>
          </w:r>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217827">
            <w:rPr>
              <w:noProof/>
              <w:webHidden/>
            </w:rPr>
            <w:t>9</w:t>
          </w:r>
          <w:r w:rsidR="005B78F4">
            <w:rPr>
              <w:noProof/>
              <w:webHidden/>
            </w:rPr>
            <w:fldChar w:fldCharType="end"/>
          </w:r>
          <w:r>
            <w:rPr>
              <w:noProof/>
            </w:rPr>
            <w:fldChar w:fldCharType="end"/>
          </w:r>
        </w:p>
        <w:p w14:paraId="2C4A98CE" w14:textId="33D2138A"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"_Toc429567313" </w:instrText>
          </w:r>
          <w:r>
            <w:fldChar w:fldCharType="separate"/>
          </w:r>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44D4DFBE" w14:textId="649EA0E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"_Toc429567314" </w:instrText>
          </w:r>
          <w:r>
            <w:fldChar w:fldCharType="separate"/>
          </w:r>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35984BC0" w14:textId="222BA0A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"_Toc429567315" </w:instrText>
          </w:r>
          <w:r>
            <w:fldChar w:fldCharType="separate"/>
          </w:r>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217827">
            <w:rPr>
              <w:noProof/>
              <w:webHidden/>
            </w:rPr>
            <w:t>10</w:t>
          </w:r>
          <w:r w:rsidR="005B78F4">
            <w:rPr>
              <w:noProof/>
              <w:webHidden/>
            </w:rPr>
            <w:fldChar w:fldCharType="end"/>
          </w:r>
          <w:r>
            <w:rPr>
              <w:noProof/>
            </w:rPr>
            <w:fldChar w:fldCharType="end"/>
          </w:r>
        </w:p>
        <w:p w14:paraId="2E9EC26B" w14:textId="2249C7E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"_Toc429567316" </w:instrText>
          </w:r>
          <w:r>
            <w:fldChar w:fldCharType="separate"/>
          </w:r>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217827">
            <w:rPr>
              <w:noProof/>
              <w:webHidden/>
            </w:rPr>
            <w:t>15</w:t>
          </w:r>
          <w:r w:rsidR="005B78F4">
            <w:rPr>
              <w:noProof/>
              <w:webHidden/>
            </w:rPr>
            <w:fldChar w:fldCharType="end"/>
          </w:r>
          <w:r>
            <w:rPr>
              <w:noProof/>
            </w:rPr>
            <w:fldChar w:fldCharType="end"/>
          </w:r>
        </w:p>
        <w:p w14:paraId="1B954928" w14:textId="4C27EFC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"_Toc429567317" </w:instrText>
          </w:r>
          <w:r>
            <w:fldChar w:fldCharType="separate"/>
          </w:r>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217827">
            <w:rPr>
              <w:noProof/>
              <w:webHidden/>
            </w:rPr>
            <w:t>15</w:t>
          </w:r>
          <w:r w:rsidR="005B78F4">
            <w:rPr>
              <w:noProof/>
              <w:webHidden/>
            </w:rPr>
            <w:fldChar w:fldCharType="end"/>
          </w:r>
          <w:r>
            <w:rPr>
              <w:noProof/>
            </w:rPr>
            <w:fldChar w:fldCharType="end"/>
          </w:r>
        </w:p>
        <w:p w14:paraId="4924458B" w14:textId="0B15AC57"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"_Toc429567318" </w:instrText>
          </w:r>
          <w:r>
            <w:fldChar w:fldCharType="separate"/>
          </w:r>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217827">
            <w:rPr>
              <w:noProof/>
              <w:webHidden/>
            </w:rPr>
            <w:t>16</w:t>
          </w:r>
          <w:r w:rsidR="005B78F4">
            <w:rPr>
              <w:noProof/>
              <w:webHidden/>
            </w:rPr>
            <w:fldChar w:fldCharType="end"/>
          </w:r>
          <w:r>
            <w:rPr>
              <w:noProof/>
            </w:rPr>
            <w:fldChar w:fldCharType="end"/>
          </w:r>
        </w:p>
        <w:p w14:paraId="0F8CC050" w14:textId="4CBFB494"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"_Toc429567319" </w:instrText>
          </w:r>
          <w:r>
            <w:fldChar w:fldCharType="separate"/>
          </w:r>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217827">
            <w:rPr>
              <w:noProof/>
              <w:webHidden/>
            </w:rPr>
            <w:t>18</w:t>
          </w:r>
          <w:r w:rsidR="005B78F4">
            <w:rPr>
              <w:noProof/>
              <w:webHidden/>
            </w:rPr>
            <w:fldChar w:fldCharType="end"/>
          </w:r>
          <w:r>
            <w:rPr>
              <w:noProof/>
            </w:rPr>
            <w:fldChar w:fldCharType="end"/>
          </w:r>
        </w:p>
        <w:p w14:paraId="25BA763C" w14:textId="3F86B409"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"_Toc429567320" </w:instrText>
          </w:r>
          <w:r>
            <w:fldChar w:fldCharType="separate"/>
          </w:r>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217827">
            <w:rPr>
              <w:noProof/>
              <w:webHidden/>
            </w:rPr>
            <w:t>30</w:t>
          </w:r>
          <w:r w:rsidR="005B78F4">
            <w:rPr>
              <w:noProof/>
              <w:webHidden/>
            </w:rPr>
            <w:fldChar w:fldCharType="end"/>
          </w:r>
          <w:r>
            <w:rPr>
              <w:noProof/>
            </w:rPr>
            <w:fldChar w:fldCharType="end"/>
          </w:r>
        </w:p>
        <w:p w14:paraId="7D56A5F9" w14:textId="279E7F70"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"_Toc429567321" </w:instrText>
          </w:r>
          <w:r>
            <w:fldChar w:fldCharType="separate"/>
          </w:r>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217827">
            <w:rPr>
              <w:noProof/>
              <w:webHidden/>
            </w:rPr>
            <w:t>30</w:t>
          </w:r>
          <w:r w:rsidR="005B78F4">
            <w:rPr>
              <w:noProof/>
              <w:webHidden/>
            </w:rPr>
            <w:fldChar w:fldCharType="end"/>
          </w:r>
          <w:r>
            <w:rPr>
              <w:noProof/>
            </w:rPr>
            <w:fldChar w:fldCharType="end"/>
          </w:r>
        </w:p>
        <w:p w14:paraId="002A3AEC" w14:textId="35BC1C0D"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"_Toc429567322" </w:instrText>
          </w:r>
          <w:r>
            <w:fldChar w:fldCharType="separate"/>
          </w:r>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217827">
            <w:rPr>
              <w:noProof/>
              <w:webHidden/>
            </w:rPr>
            <w:t>37</w:t>
          </w:r>
          <w:r w:rsidR="005B78F4">
            <w:rPr>
              <w:noProof/>
              <w:webHidden/>
            </w:rPr>
            <w:fldChar w:fldCharType="end"/>
          </w:r>
          <w:r>
            <w:rPr>
              <w:noProof/>
            </w:rPr>
            <w:fldChar w:fldCharType="end"/>
          </w:r>
        </w:p>
        <w:p w14:paraId="6F230DC7" w14:textId="15CF8D82"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"_Toc429567323" </w:instrText>
          </w:r>
          <w:r>
            <w:fldChar w:fldCharType="separate"/>
          </w:r>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217827">
            <w:rPr>
              <w:noProof/>
              <w:webHidden/>
            </w:rPr>
            <w:t>48</w:t>
          </w:r>
          <w:r w:rsidR="005B78F4">
            <w:rPr>
              <w:noProof/>
              <w:webHidden/>
            </w:rPr>
            <w:fldChar w:fldCharType="end"/>
          </w:r>
          <w:r>
            <w:rPr>
              <w:noProof/>
            </w:rPr>
            <w:fldChar w:fldCharType="end"/>
          </w:r>
        </w:p>
        <w:p w14:paraId="2ED48547" w14:textId="4A08FE15"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"_Toc429567324" </w:instrText>
          </w:r>
          <w:r>
            <w:fldChar w:fldCharType="separate"/>
          </w:r>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217827">
            <w:rPr>
              <w:noProof/>
              <w:webHidden/>
            </w:rPr>
            <w:t>64</w:t>
          </w:r>
          <w:r w:rsidR="005B78F4">
            <w:rPr>
              <w:noProof/>
              <w:webHidden/>
            </w:rPr>
            <w:fldChar w:fldCharType="end"/>
          </w:r>
          <w:r>
            <w:rPr>
              <w:noProof/>
            </w:rPr>
            <w:fldChar w:fldCharType="end"/>
          </w:r>
        </w:p>
        <w:p w14:paraId="2A09D1EE" w14:textId="1458758C"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"_Toc429567325" </w:instrText>
          </w:r>
          <w:r>
            <w:fldChar w:fldCharType="separate"/>
          </w:r>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217827">
            <w:rPr>
              <w:noProof/>
              <w:webHidden/>
            </w:rPr>
            <w:t>67</w:t>
          </w:r>
          <w:r w:rsidR="005B78F4">
            <w:rPr>
              <w:noProof/>
              <w:webHidden/>
            </w:rPr>
            <w:fldChar w:fldCharType="end"/>
          </w:r>
          <w:r>
            <w:rPr>
              <w:noProof/>
            </w:rPr>
            <w:fldChar w:fldCharType="end"/>
          </w:r>
        </w:p>
        <w:p w14:paraId="55C768D5" w14:textId="0ADBF273"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"_Toc429567326" </w:instrText>
          </w:r>
          <w:r>
            <w:fldChar w:fldCharType="separate"/>
          </w:r>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217827">
            <w:rPr>
              <w:noProof/>
              <w:webHidden/>
            </w:rPr>
            <w:t>74</w:t>
          </w:r>
          <w:r w:rsidR="005B78F4">
            <w:rPr>
              <w:noProof/>
              <w:webHidden/>
            </w:rPr>
            <w:fldChar w:fldCharType="end"/>
          </w:r>
          <w:r>
            <w:rPr>
              <w:noProof/>
            </w:rPr>
            <w:fldChar w:fldCharType="end"/>
          </w:r>
        </w:p>
        <w:p w14:paraId="5E0D9742" w14:textId="5DB159F0"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"_Toc429567327" </w:instrText>
          </w:r>
          <w:r>
            <w:fldChar w:fldCharType="separate"/>
          </w:r>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217827">
            <w:rPr>
              <w:noProof/>
              <w:webHidden/>
            </w:rPr>
            <w:t>81</w:t>
          </w:r>
          <w:r w:rsidR="005B78F4">
            <w:rPr>
              <w:noProof/>
              <w:webHidden/>
            </w:rPr>
            <w:fldChar w:fldCharType="end"/>
          </w:r>
          <w:r>
            <w:rPr>
              <w:noProof/>
            </w:rPr>
            <w:fldChar w:fldCharType="end"/>
          </w:r>
        </w:p>
        <w:p w14:paraId="4A709DB0" w14:textId="23085218" w:rsidR="005B78F4" w:rsidRDefault="00204EF9">
          <w:pPr>
            <w:pStyle w:val="TOC2"/>
            <w:tabs>
              <w:tab w:val="right" w:leader="dot" w:pos="14561"/>
            </w:tabs>
            <w:rPr>
              <w:rFonts w:asciiTheme="minorHAnsi" w:eastAsiaTheme="minorEastAsia" w:hAnsiTheme="minorHAnsi" w:cstheme="minorBidi"/>
              <w:noProof/>
              <w:color w:val="auto"/>
            </w:rPr>
          </w:pPr>
          <w:r>
            <w:lastRenderedPageBreak/>
            <w:fldChar w:fldCharType="begin"/>
          </w:r>
          <w:r>
            <w:instrText xml:space="preserve"> HYPERLINK \l "_Toc429567328" </w:instrText>
          </w:r>
          <w:r>
            <w:fldChar w:fldCharType="separate"/>
          </w:r>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217827">
            <w:rPr>
              <w:noProof/>
              <w:webHidden/>
            </w:rPr>
            <w:t>81</w:t>
          </w:r>
          <w:r w:rsidR="005B78F4">
            <w:rPr>
              <w:noProof/>
              <w:webHidden/>
            </w:rPr>
            <w:fldChar w:fldCharType="end"/>
          </w:r>
          <w:r>
            <w:rPr>
              <w:noProof/>
            </w:rPr>
            <w:fldChar w:fldCharType="end"/>
          </w:r>
        </w:p>
        <w:p w14:paraId="5D5E3331" w14:textId="3103BAB2"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"_Toc429567329" </w:instrText>
          </w:r>
          <w:r>
            <w:fldChar w:fldCharType="separate"/>
          </w:r>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217827">
            <w:rPr>
              <w:noProof/>
              <w:webHidden/>
            </w:rPr>
            <w:t>84</w:t>
          </w:r>
          <w:r w:rsidR="005B78F4">
            <w:rPr>
              <w:noProof/>
              <w:webHidden/>
            </w:rPr>
            <w:fldChar w:fldCharType="end"/>
          </w:r>
          <w:r>
            <w:rPr>
              <w:noProof/>
            </w:rPr>
            <w:fldChar w:fldCharType="end"/>
          </w:r>
        </w:p>
        <w:p w14:paraId="01DEB8DE" w14:textId="59231896"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"_Toc429567330" </w:instrText>
          </w:r>
          <w:r>
            <w:fldChar w:fldCharType="separate"/>
          </w:r>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217827">
            <w:rPr>
              <w:noProof/>
              <w:webHidden/>
            </w:rPr>
            <w:t>89</w:t>
          </w:r>
          <w:r w:rsidR="005B78F4">
            <w:rPr>
              <w:noProof/>
              <w:webHidden/>
            </w:rPr>
            <w:fldChar w:fldCharType="end"/>
          </w:r>
          <w:r>
            <w:rPr>
              <w:noProof/>
            </w:rPr>
            <w:fldChar w:fldCharType="end"/>
          </w:r>
        </w:p>
        <w:p w14:paraId="5866DCDC" w14:textId="02F1E773" w:rsidR="005B78F4" w:rsidRDefault="00204EF9">
          <w:pPr>
            <w:pStyle w:val="TOC1"/>
            <w:tabs>
              <w:tab w:val="right" w:leader="dot" w:pos="14561"/>
            </w:tabs>
            <w:rPr>
              <w:rFonts w:asciiTheme="minorHAnsi" w:eastAsiaTheme="minorEastAsia" w:hAnsiTheme="minorHAnsi" w:cstheme="minorBidi"/>
              <w:noProof/>
              <w:color w:val="auto"/>
            </w:rPr>
          </w:pPr>
          <w:r>
            <w:fldChar w:fldCharType="begin"/>
          </w:r>
          <w:r>
            <w:instrText xml:space="preserve"> HYPERLINK \l "_Toc429567331" </w:instrText>
          </w:r>
          <w:r>
            <w:fldChar w:fldCharType="separate"/>
          </w:r>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217827">
            <w:rPr>
              <w:noProof/>
              <w:webHidden/>
            </w:rPr>
            <w:t>94</w:t>
          </w:r>
          <w:r w:rsidR="005B78F4">
            <w:rPr>
              <w:noProof/>
              <w:webHidden/>
            </w:rPr>
            <w:fldChar w:fldCharType="end"/>
          </w:r>
          <w:r>
            <w:rPr>
              <w:noProof/>
            </w:rPr>
            <w:fldChar w:fldCharType="end"/>
          </w:r>
        </w:p>
        <w:p w14:paraId="7D33D74F" w14:textId="29456621" w:rsidR="005B78F4" w:rsidRDefault="00204EF9">
          <w:pPr>
            <w:pStyle w:val="TOC2"/>
            <w:tabs>
              <w:tab w:val="right" w:leader="dot" w:pos="14561"/>
            </w:tabs>
            <w:rPr>
              <w:rFonts w:asciiTheme="minorHAnsi" w:eastAsiaTheme="minorEastAsia" w:hAnsiTheme="minorHAnsi" w:cstheme="minorBidi"/>
              <w:noProof/>
              <w:color w:val="auto"/>
            </w:rPr>
          </w:pPr>
          <w:r>
            <w:fldChar w:fldCharType="begin"/>
          </w:r>
          <w:r>
            <w:instrText xml:space="preserve"> HYPERLINK \l "_Toc429567332" </w:instrText>
          </w:r>
          <w:r>
            <w:fldChar w:fldCharType="separate"/>
          </w:r>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217827">
            <w:rPr>
              <w:noProof/>
              <w:webHidden/>
            </w:rPr>
            <w:t>94</w:t>
          </w:r>
          <w:r w:rsidR="005B78F4">
            <w:rPr>
              <w:noProof/>
              <w:webHidden/>
            </w:rPr>
            <w:fldChar w:fldCharType="end"/>
          </w:r>
          <w:r>
            <w:rPr>
              <w:noProof/>
            </w:rPr>
            <w:fldChar w:fldCharType="end"/>
          </w:r>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5" w:name="_Toc429567305"/>
      <w:r>
        <w:lastRenderedPageBreak/>
        <w:t>Lab Prerequisites</w:t>
      </w:r>
      <w:bookmarkEnd w:id="5"/>
      <w:r w:rsidR="00463CCA">
        <w:t xml:space="preserve"> </w:t>
      </w:r>
    </w:p>
    <w:p w14:paraId="0BA058E7" w14:textId="77777777" w:rsidR="000A42F0" w:rsidRDefault="000A42F0" w:rsidP="000A42F0">
      <w:pPr>
        <w:pStyle w:val="Heading2"/>
      </w:pPr>
      <w:bookmarkStart w:id="6" w:name="_Toc429567306"/>
      <w:r>
        <w:t>Activating an Azure Subscription</w:t>
      </w:r>
      <w:bookmarkEnd w:id="6"/>
    </w:p>
    <w:p w14:paraId="53862818" w14:textId="77777777" w:rsidR="000A42F0" w:rsidRDefault="000A42F0">
      <w:pPr>
        <w:spacing w:after="215"/>
        <w:ind w:left="-5"/>
      </w:pPr>
    </w:p>
    <w:p w14:paraId="4CD7F2F6" w14:textId="47B9BBEE" w:rsidR="007D761B" w:rsidRDefault="004A4377" w:rsidP="007D761B">
      <w:pPr>
        <w:spacing w:after="215"/>
        <w:ind w:left="-5"/>
      </w:pPr>
      <w:r>
        <w:t>To complete this lab from any device we are going to run the lab from a virtual machine in Azure which avoids the ne</w:t>
      </w:r>
      <w:ins w:id="7" w:author="Amy Nicholson" w:date="2017-07-13T19:10:00Z">
        <w:r w:rsidR="00F551C9">
          <w:t>e</w:t>
        </w:r>
      </w:ins>
      <w:r>
        <w:t>d to install any software on the device you have with you and allows you to use</w:t>
      </w:r>
      <w:ins w:id="8" w:author="Andrew Fryer (@DEEPFAT)" w:date="2017-07-03T06:53:00Z">
        <w:r w:rsidR="00541418">
          <w:t xml:space="preserve"> a</w:t>
        </w:r>
      </w:ins>
      <w:r>
        <w:t xml:space="preserve">  tablet like a</w:t>
      </w:r>
      <w:ins w:id="9" w:author="Andrew Fryer (@DEEPFAT)" w:date="2017-07-03T06:54:00Z">
        <w:r w:rsidR="00541418">
          <w:t>n</w:t>
        </w:r>
      </w:ins>
      <w:del w:id="10" w:author="Andrew Fryer (@DEEPFAT)" w:date="2017-07-03T06:54:00Z">
        <w:r w:rsidDel="00541418">
          <w:delText>m</w:delText>
        </w:r>
      </w:del>
      <w:r>
        <w:t xml:space="preserve"> iPad as well as a laptop.  </w:t>
      </w:r>
      <w:r w:rsidR="007D761B">
        <w:t>The first thing we need to do is to activate our Azure trial subscriptions</w:t>
      </w:r>
      <w:del w:id="11" w:author="Amy Nicholson" w:date="2017-07-13T19:10:00Z">
        <w:r w:rsidR="007D761B" w:rsidDel="00F551C9">
          <w:delText>.</w:delText>
        </w:r>
      </w:del>
      <w:r w:rsidR="007D761B">
        <w:t>.</w:t>
      </w:r>
    </w:p>
    <w:p w14:paraId="35A122E9" w14:textId="60F8A284" w:rsidR="004A4377" w:rsidRDefault="004A4377">
      <w:pPr>
        <w:spacing w:after="215"/>
        <w:ind w:left="-5"/>
      </w:pPr>
    </w:p>
    <w:tbl>
      <w:tblPr>
        <w:tblStyle w:val="TableGrid1"/>
        <w:tblW w:w="11894" w:type="dxa"/>
        <w:tblInd w:w="5" w:type="dxa"/>
        <w:tblCellMar>
          <w:top w:w="227" w:type="dxa"/>
          <w:right w:w="131" w:type="dxa"/>
        </w:tblCellMar>
        <w:tblLook w:val="04A0" w:firstRow="1" w:lastRow="0" w:firstColumn="1" w:lastColumn="0" w:noHBand="0" w:noVBand="1"/>
        <w:tblPrChange w:id="12" w:author="Andrew Fryer (@DEEPFAT)" w:date="2017-06-12T02:32:00Z">
          <w:tblPr>
            <w:tblStyle w:val="TableGrid1"/>
            <w:tblW w:w="11894" w:type="dxa"/>
            <w:tblInd w:w="5" w:type="dxa"/>
            <w:tblCellMar>
              <w:top w:w="227" w:type="dxa"/>
              <w:right w:w="131" w:type="dxa"/>
            </w:tblCellMar>
            <w:tblLook w:val="04A0" w:firstRow="1" w:lastRow="0" w:firstColumn="1" w:lastColumn="0" w:noHBand="0" w:noVBand="1"/>
          </w:tblPr>
        </w:tblPrChange>
      </w:tblPr>
      <w:tblGrid>
        <w:gridCol w:w="799"/>
        <w:gridCol w:w="3656"/>
        <w:gridCol w:w="7439"/>
        <w:tblGridChange w:id="13">
          <w:tblGrid>
            <w:gridCol w:w="360"/>
            <w:gridCol w:w="360"/>
            <w:gridCol w:w="360"/>
          </w:tblGrid>
        </w:tblGridChange>
      </w:tblGrid>
      <w:tr w:rsidR="007D761B" w14:paraId="6720CE6C" w14:textId="77777777" w:rsidTr="2F252EEF">
        <w:trPr>
          <w:trHeight w:val="399"/>
        </w:trPr>
        <w:tc>
          <w:tcPr>
            <w:tcW w:w="804" w:type="dxa"/>
            <w:tcBorders>
              <w:top w:val="single" w:sz="4" w:space="0" w:color="000000" w:themeColor="text1"/>
              <w:left w:val="single" w:sz="4" w:space="0" w:color="000000" w:themeColor="text1"/>
              <w:bottom w:val="single" w:sz="4" w:space="0" w:color="auto"/>
              <w:right w:val="nil"/>
            </w:tcBorders>
            <w:vAlign w:val="bottom"/>
            <w:tcPrChange w:id="14" w:author="Andrew Fryer (@DEEPFAT)" w:date="2017-06-12T02:32:00Z">
              <w:tcPr>
                <w:tcW w:w="804" w:type="dxa"/>
                <w:tcBorders>
                  <w:top w:val="single" w:sz="4" w:space="0" w:color="000000"/>
                  <w:left w:val="single" w:sz="4" w:space="0" w:color="000000"/>
                  <w:bottom w:val="single" w:sz="4" w:space="0" w:color="auto"/>
                  <w:right w:val="nil"/>
                </w:tcBorders>
              </w:tcPr>
            </w:tcPrChange>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themeColor="text1"/>
              <w:left w:val="nil"/>
              <w:bottom w:val="single" w:sz="4" w:space="0" w:color="auto"/>
              <w:right w:val="single" w:sz="4" w:space="0" w:color="000000" w:themeColor="text1"/>
            </w:tcBorders>
            <w:tcPrChange w:id="15" w:author="Andrew Fryer (@DEEPFAT)" w:date="2017-06-12T02:32:00Z">
              <w:tcPr>
                <w:tcW w:w="3752" w:type="dxa"/>
                <w:tcBorders>
                  <w:top w:val="single" w:sz="4" w:space="0" w:color="000000"/>
                  <w:left w:val="nil"/>
                  <w:bottom w:val="single" w:sz="4" w:space="0" w:color="auto"/>
                  <w:right w:val="single" w:sz="4" w:space="0" w:color="000000"/>
                </w:tcBorders>
              </w:tcPr>
            </w:tcPrChange>
          </w:tcPr>
          <w:p w14:paraId="09DA01A3" w14:textId="77777777" w:rsidR="007D761B" w:rsidRDefault="007D761B" w:rsidP="0086320A">
            <w:pPr>
              <w:spacing w:after="160" w:line="259" w:lineRule="auto"/>
              <w:ind w:left="0" w:firstLine="0"/>
            </w:pPr>
          </w:p>
        </w:tc>
        <w:tc>
          <w:tcPr>
            <w:tcW w:w="73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 w:author="Andrew Fryer (@DEEPFAT)" w:date="2017-06-12T02:32:00Z">
              <w:tcPr>
                <w:tcW w:w="7338" w:type="dxa"/>
                <w:tcBorders>
                  <w:top w:val="single" w:sz="4" w:space="0" w:color="000000"/>
                  <w:left w:val="single" w:sz="4" w:space="0" w:color="000000"/>
                  <w:bottom w:val="single" w:sz="4" w:space="0" w:color="000000"/>
                  <w:right w:val="single" w:sz="4" w:space="0" w:color="000000"/>
                </w:tcBorders>
              </w:tcPr>
            </w:tcPrChange>
          </w:tcPr>
          <w:p w14:paraId="0B7D75E7" w14:textId="77777777" w:rsidR="007D761B" w:rsidRDefault="007D761B" w:rsidP="0086320A">
            <w:pPr>
              <w:spacing w:after="0" w:line="259" w:lineRule="auto"/>
              <w:ind w:left="106" w:firstLine="0"/>
            </w:pPr>
            <w:r>
              <w:t xml:space="preserve"> </w:t>
            </w:r>
          </w:p>
        </w:tc>
      </w:tr>
      <w:tr w:rsidR="00997E36" w14:paraId="1E9A1F9A" w14:textId="77777777" w:rsidTr="2F252EEF">
        <w:trPr>
          <w:trHeight w:val="928"/>
        </w:trPr>
        <w:tc>
          <w:tcPr>
            <w:tcW w:w="804" w:type="dxa"/>
            <w:tcBorders>
              <w:top w:val="single" w:sz="4" w:space="0" w:color="auto"/>
              <w:left w:val="single" w:sz="4" w:space="0" w:color="auto"/>
            </w:tcBorders>
            <w:tcPrChange w:id="17" w:author="Andrew Fryer (@DEEPFAT)" w:date="2017-06-12T02:32:00Z">
              <w:tcPr>
                <w:tcW w:w="804" w:type="dxa"/>
                <w:tcBorders>
                  <w:top w:val="single" w:sz="4" w:space="0" w:color="auto"/>
                  <w:left w:val="single" w:sz="4" w:space="0" w:color="auto"/>
                </w:tcBorders>
              </w:tcPr>
            </w:tcPrChange>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Change w:id="18" w:author="Andrew Fryer (@DEEPFAT)" w:date="2017-06-12T02:32:00Z">
              <w:tcPr>
                <w:tcW w:w="3752" w:type="dxa"/>
                <w:tcBorders>
                  <w:top w:val="single" w:sz="4" w:space="0" w:color="auto"/>
                  <w:right w:val="single" w:sz="4" w:space="0" w:color="auto"/>
                </w:tcBorders>
              </w:tcPr>
            </w:tcPrChange>
          </w:tcPr>
          <w:p w14:paraId="27B562F9" w14:textId="53407071" w:rsidR="00997E36" w:rsidRDefault="00997E36" w:rsidP="007D761B">
            <w:pPr>
              <w:spacing w:after="0" w:line="259" w:lineRule="auto"/>
              <w:ind w:left="0" w:firstLine="0"/>
            </w:pPr>
            <w:r w:rsidRPr="00BC7ADF">
              <w:t xml:space="preserve">Go to </w:t>
            </w:r>
            <w:r w:rsidR="00204EF9">
              <w:fldChar w:fldCharType="begin"/>
            </w:r>
            <w:r w:rsidR="00204EF9">
              <w:instrText xml:space="preserve"> HYPERLINK "http://microsoftazurepass.com" </w:instrText>
            </w:r>
            <w:r w:rsidR="00204EF9">
              <w:fldChar w:fldCharType="separate"/>
            </w:r>
            <w:r w:rsidRPr="00BC7ADF">
              <w:rPr>
                <w:rStyle w:val="Hyperlink"/>
              </w:rPr>
              <w:t>http://microsoftazurepass.com</w:t>
            </w:r>
            <w:r w:rsidR="00204EF9">
              <w:rPr>
                <w:rStyle w:val="Hyperlink"/>
              </w:rPr>
              <w:fldChar w:fldCharType="end"/>
            </w:r>
            <w:r w:rsidRPr="00BC7ADF">
              <w:t xml:space="preserve">.  </w:t>
            </w:r>
          </w:p>
        </w:tc>
        <w:tc>
          <w:tcPr>
            <w:tcW w:w="7338" w:type="dxa"/>
            <w:vMerge w:val="restart"/>
            <w:tcBorders>
              <w:top w:val="single" w:sz="4" w:space="0" w:color="000000" w:themeColor="text1"/>
              <w:left w:val="single" w:sz="4" w:space="0" w:color="auto"/>
              <w:right w:val="single" w:sz="4" w:space="0" w:color="000000" w:themeColor="text1"/>
            </w:tcBorders>
            <w:tcPrChange w:id="19" w:author="Andrew Fryer (@DEEPFAT)" w:date="2017-06-12T02:32:00Z">
              <w:tcPr>
                <w:tcW w:w="7338" w:type="dxa"/>
                <w:vMerge w:val="restart"/>
                <w:tcBorders>
                  <w:top w:val="single" w:sz="4" w:space="0" w:color="000000"/>
                  <w:left w:val="single" w:sz="4" w:space="0" w:color="auto"/>
                  <w:right w:val="single" w:sz="4" w:space="0" w:color="000000"/>
                </w:tcBorders>
              </w:tcPr>
            </w:tcPrChange>
          </w:tcPr>
          <w:p w14:paraId="74A2A4D3" w14:textId="46CA6BD7" w:rsidR="00997E36" w:rsidRDefault="00997E36" w:rsidP="007D761B">
            <w:pPr>
              <w:spacing w:before="360" w:after="160" w:line="259" w:lineRule="auto"/>
              <w:ind w:left="227" w:firstLine="0"/>
            </w:pPr>
            <w:del w:id="20" w:author="Andrew Fryer (@DEEPFAT)" w:date="2017-07-03T06:53:00Z">
              <w:r w:rsidRPr="00133687" w:rsidDel="00844933">
                <w:rPr>
                  <w:noProof/>
                </w:rPr>
                <w:drawing>
                  <wp:inline distT="0" distB="0" distL="0" distR="0" wp14:anchorId="2ABBBD94" wp14:editId="7A1AA9E5">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9" r:link="rId10" cstate="print">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del>
            <w:ins w:id="21" w:author="Andrew Fryer (@DEEPFAT)" w:date="2017-07-03T06:53:00Z">
              <w:r w:rsidR="00844933">
                <w:rPr>
                  <w:noProof/>
                </w:rPr>
                <w:drawing>
                  <wp:inline distT="0" distB="0" distL="0" distR="0" wp14:anchorId="5E97E70D" wp14:editId="73B61714">
                    <wp:extent cx="4490122" cy="23622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9254" cy="2367004"/>
                            </a:xfrm>
                            <a:prstGeom prst="rect">
                              <a:avLst/>
                            </a:prstGeom>
                          </pic:spPr>
                        </pic:pic>
                      </a:graphicData>
                    </a:graphic>
                  </wp:inline>
                </w:drawing>
              </w:r>
            </w:ins>
          </w:p>
        </w:tc>
      </w:tr>
      <w:tr w:rsidR="00997E36" w14:paraId="2F649286" w14:textId="77777777" w:rsidTr="2F252EEF">
        <w:trPr>
          <w:trHeight w:val="2031"/>
        </w:trPr>
        <w:tc>
          <w:tcPr>
            <w:tcW w:w="804" w:type="dxa"/>
            <w:tcBorders>
              <w:left w:val="single" w:sz="4" w:space="0" w:color="auto"/>
              <w:bottom w:val="single" w:sz="4" w:space="0" w:color="auto"/>
            </w:tcBorders>
            <w:tcPrChange w:id="22" w:author="Andrew Fryer (@DEEPFAT)" w:date="2017-06-12T02:32:00Z">
              <w:tcPr>
                <w:tcW w:w="804" w:type="dxa"/>
                <w:tcBorders>
                  <w:left w:val="single" w:sz="4" w:space="0" w:color="auto"/>
                  <w:bottom w:val="single" w:sz="4" w:space="0" w:color="auto"/>
                </w:tcBorders>
              </w:tcPr>
            </w:tcPrChange>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Change w:id="23" w:author="Andrew Fryer (@DEEPFAT)" w:date="2017-06-12T02:32:00Z">
              <w:tcPr>
                <w:tcW w:w="3752" w:type="dxa"/>
                <w:tcBorders>
                  <w:bottom w:val="single" w:sz="4" w:space="0" w:color="auto"/>
                  <w:right w:val="single" w:sz="4" w:space="0" w:color="auto"/>
                </w:tcBorders>
              </w:tcPr>
            </w:tcPrChange>
          </w:tcPr>
          <w:p w14:paraId="2211E2BF" w14:textId="62978BE0" w:rsidR="00997E36" w:rsidRDefault="00997E36" w:rsidP="00997E36">
            <w:pPr>
              <w:spacing w:after="215"/>
              <w:ind w:left="0" w:firstLine="0"/>
            </w:pPr>
            <w:del w:id="24" w:author="Andrew Fryer (@DEEPFAT)" w:date="2017-07-03T06:54:00Z">
              <w:r w:rsidRPr="00133687" w:rsidDel="00541418">
                <w:delText xml:space="preserve">Select your country, type in the provided promo code and click </w:delText>
              </w:r>
              <w:r w:rsidRPr="00910AA7" w:rsidDel="00541418">
                <w:rPr>
                  <w:b/>
                  <w:bCs/>
                </w:rPr>
                <w:delText>Submit</w:delText>
              </w:r>
              <w:r w:rsidRPr="00133687" w:rsidDel="00541418">
                <w:delText>.</w:delText>
              </w:r>
            </w:del>
            <w:ins w:id="25" w:author="Andrew Fryer (@DEEPFAT)" w:date="2017-07-03T06:54:00Z">
              <w:r w:rsidR="00541418">
                <w:t>Note there is a redemption guide on the site to guide you through the sign-up process</w:t>
              </w:r>
            </w:ins>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Change w:id="26" w:author="Andrew Fryer (@DEEPFAT)" w:date="2017-06-12T02:32:00Z">
              <w:tcPr>
                <w:tcW w:w="0" w:type="auto"/>
                <w:vMerge/>
              </w:tcPr>
            </w:tcPrChange>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1"/>
        <w:tblW w:w="11894" w:type="dxa"/>
        <w:tblInd w:w="5" w:type="dxa"/>
        <w:tblCellMar>
          <w:top w:w="113" w:type="dxa"/>
          <w:right w:w="131" w:type="dxa"/>
        </w:tblCellMar>
        <w:tblLook w:val="04A0" w:firstRow="1" w:lastRow="0" w:firstColumn="1" w:lastColumn="0" w:noHBand="0" w:noVBand="1"/>
        <w:tblPrChange w:id="27" w:author="Andrew Fryer (@DEEPFAT)" w:date="2017-07-03T06:58:00Z">
          <w:tblPr>
            <w:tblStyle w:val="TableGrid1"/>
            <w:tblW w:w="11894" w:type="dxa"/>
            <w:tblInd w:w="5" w:type="dxa"/>
            <w:tblCellMar>
              <w:top w:w="113" w:type="dxa"/>
              <w:right w:w="131" w:type="dxa"/>
            </w:tblCellMar>
            <w:tblLook w:val="04A0" w:firstRow="1" w:lastRow="0" w:firstColumn="1" w:lastColumn="0" w:noHBand="0" w:noVBand="1"/>
          </w:tblPr>
        </w:tblPrChange>
      </w:tblPr>
      <w:tblGrid>
        <w:gridCol w:w="802"/>
        <w:gridCol w:w="3653"/>
        <w:gridCol w:w="7439"/>
        <w:tblGridChange w:id="28">
          <w:tblGrid>
            <w:gridCol w:w="360"/>
            <w:gridCol w:w="360"/>
            <w:gridCol w:w="360"/>
          </w:tblGrid>
        </w:tblGridChange>
      </w:tblGrid>
      <w:tr w:rsidR="00997E36" w14:paraId="17C890CC" w14:textId="77777777" w:rsidTr="00541418">
        <w:trPr>
          <w:trHeight w:val="1124"/>
        </w:trPr>
        <w:tc>
          <w:tcPr>
            <w:tcW w:w="802" w:type="dxa"/>
            <w:tcBorders>
              <w:top w:val="single" w:sz="4" w:space="0" w:color="auto"/>
              <w:left w:val="single" w:sz="4" w:space="0" w:color="auto"/>
            </w:tcBorders>
            <w:tcPrChange w:id="29" w:author="Andrew Fryer (@DEEPFAT)" w:date="2017-07-03T06:58:00Z">
              <w:tcPr>
                <w:tcW w:w="804" w:type="dxa"/>
                <w:tcBorders>
                  <w:top w:val="single" w:sz="4" w:space="0" w:color="auto"/>
                  <w:left w:val="single" w:sz="4" w:space="0" w:color="auto"/>
                </w:tcBorders>
              </w:tcPr>
            </w:tcPrChange>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654" w:type="dxa"/>
            <w:tcBorders>
              <w:top w:val="single" w:sz="4" w:space="0" w:color="auto"/>
              <w:right w:val="single" w:sz="4" w:space="0" w:color="auto"/>
            </w:tcBorders>
            <w:tcPrChange w:id="30" w:author="Andrew Fryer (@DEEPFAT)" w:date="2017-07-03T06:58:00Z">
              <w:tcPr>
                <w:tcW w:w="3752" w:type="dxa"/>
                <w:tcBorders>
                  <w:top w:val="single" w:sz="4" w:space="0" w:color="auto"/>
                  <w:right w:val="single" w:sz="4" w:space="0" w:color="auto"/>
                </w:tcBorders>
              </w:tcPr>
            </w:tcPrChange>
          </w:tcPr>
          <w:p w14:paraId="035E38BF" w14:textId="0FEE19F7" w:rsidR="00997E36" w:rsidRPr="00541418" w:rsidRDefault="00997E36" w:rsidP="00997E36">
            <w:pPr>
              <w:spacing w:after="215"/>
              <w:ind w:left="0" w:firstLine="0"/>
              <w:rPr>
                <w:lang w:val="en-US"/>
                <w:rPrChange w:id="31" w:author="Andrew Fryer (@DEEPFAT)" w:date="2017-07-03T06:57:00Z">
                  <w:rPr/>
                </w:rPrChange>
              </w:rPr>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438" w:type="dxa"/>
            <w:vMerge w:val="restart"/>
            <w:tcBorders>
              <w:top w:val="single" w:sz="4" w:space="0" w:color="000000" w:themeColor="text1"/>
              <w:left w:val="single" w:sz="4" w:space="0" w:color="auto"/>
              <w:right w:val="single" w:sz="4" w:space="0" w:color="000000" w:themeColor="text1"/>
            </w:tcBorders>
            <w:tcPrChange w:id="32" w:author="Andrew Fryer (@DEEPFAT)" w:date="2017-07-03T06:58:00Z">
              <w:tcPr>
                <w:tcW w:w="7338" w:type="dxa"/>
                <w:vMerge w:val="restart"/>
                <w:tcBorders>
                  <w:top w:val="single" w:sz="4" w:space="0" w:color="000000"/>
                  <w:left w:val="single" w:sz="4" w:space="0" w:color="auto"/>
                  <w:right w:val="single" w:sz="4" w:space="0" w:color="000000"/>
                </w:tcBorders>
              </w:tcPr>
            </w:tcPrChange>
          </w:tcPr>
          <w:p w14:paraId="50B3AB89" w14:textId="604268A4" w:rsidR="00997E36" w:rsidRPr="00133687" w:rsidRDefault="00541418" w:rsidP="00997E36">
            <w:pPr>
              <w:spacing w:before="360" w:after="160" w:line="259" w:lineRule="auto"/>
              <w:ind w:left="227" w:firstLine="0"/>
            </w:pPr>
            <w:ins w:id="33" w:author="Andrew Fryer (@DEEPFAT)" w:date="2017-07-03T06:56:00Z">
              <w:r>
                <w:rPr>
                  <w:noProof/>
                </w:rPr>
                <w:drawing>
                  <wp:inline distT="0" distB="0" distL="0" distR="0" wp14:anchorId="6EB5424D" wp14:editId="048679C5">
                    <wp:extent cx="4495379" cy="2225357"/>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6186" cy="2245558"/>
                            </a:xfrm>
                            <a:prstGeom prst="rect">
                              <a:avLst/>
                            </a:prstGeom>
                          </pic:spPr>
                        </pic:pic>
                      </a:graphicData>
                    </a:graphic>
                  </wp:inline>
                </w:drawing>
              </w:r>
            </w:ins>
            <w:del w:id="34" w:author="Andrew Fryer (@DEEPFAT)" w:date="2017-07-03T06:56:00Z">
              <w:r w:rsidR="00997E36" w:rsidRPr="00133687" w:rsidDel="00541418">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del>
          </w:p>
        </w:tc>
      </w:tr>
      <w:tr w:rsidR="00997E36" w14:paraId="01F15AAA" w14:textId="77777777" w:rsidTr="00541418">
        <w:trPr>
          <w:trHeight w:val="1630"/>
        </w:trPr>
        <w:tc>
          <w:tcPr>
            <w:tcW w:w="802" w:type="dxa"/>
            <w:tcBorders>
              <w:left w:val="single" w:sz="4" w:space="0" w:color="auto"/>
              <w:bottom w:val="single" w:sz="4" w:space="0" w:color="auto"/>
            </w:tcBorders>
            <w:tcPrChange w:id="35" w:author="Andrew Fryer (@DEEPFAT)" w:date="2017-07-03T06:58:00Z">
              <w:tcPr>
                <w:tcW w:w="804" w:type="dxa"/>
                <w:tcBorders>
                  <w:left w:val="single" w:sz="4" w:space="0" w:color="auto"/>
                  <w:bottom w:val="single" w:sz="4" w:space="0" w:color="auto"/>
                </w:tcBorders>
              </w:tcPr>
            </w:tcPrChange>
          </w:tcPr>
          <w:p w14:paraId="718D3D7F" w14:textId="26B06119" w:rsidR="00997E36" w:rsidRDefault="00997E36" w:rsidP="00997E36">
            <w:pPr>
              <w:spacing w:after="0" w:line="259" w:lineRule="auto"/>
              <w:ind w:left="468" w:firstLine="0"/>
            </w:pPr>
            <w:r>
              <w:t>4.</w:t>
            </w:r>
          </w:p>
        </w:tc>
        <w:tc>
          <w:tcPr>
            <w:tcW w:w="3654" w:type="dxa"/>
            <w:tcBorders>
              <w:bottom w:val="single" w:sz="4" w:space="0" w:color="auto"/>
              <w:right w:val="single" w:sz="4" w:space="0" w:color="auto"/>
            </w:tcBorders>
            <w:tcPrChange w:id="36" w:author="Andrew Fryer (@DEEPFAT)" w:date="2017-07-03T06:58:00Z">
              <w:tcPr>
                <w:tcW w:w="3752" w:type="dxa"/>
                <w:tcBorders>
                  <w:bottom w:val="single" w:sz="4" w:space="0" w:color="auto"/>
                  <w:right w:val="single" w:sz="4" w:space="0" w:color="auto"/>
                </w:tcBorders>
              </w:tcPr>
            </w:tcPrChange>
          </w:tcPr>
          <w:p w14:paraId="5D9F8012" w14:textId="70D08877" w:rsidR="00997E36" w:rsidRPr="00541418" w:rsidRDefault="00997E36">
            <w:pPr>
              <w:spacing w:after="215"/>
              <w:ind w:left="0" w:firstLine="0"/>
              <w:rPr>
                <w:lang w:val="en-US"/>
                <w:rPrChange w:id="37" w:author="Andrew Fryer (@DEEPFAT)" w:date="2017-07-03T06:57:00Z">
                  <w:rPr/>
                </w:rPrChange>
              </w:rPr>
              <w:pPrChange w:id="38" w:author="Andrew Fryer (@DEEPFAT)" w:date="2017-07-03T06:57:00Z">
                <w:pPr>
                  <w:spacing w:after="0" w:line="259" w:lineRule="auto"/>
                  <w:ind w:left="468" w:firstLine="0"/>
                </w:pPr>
              </w:pPrChange>
            </w:pPr>
            <w:r w:rsidRPr="00133687">
              <w:rPr>
                <w:lang w:val="en-US"/>
              </w:rPr>
              <w:t>Fill out the r</w:t>
            </w:r>
            <w:r>
              <w:rPr>
                <w:lang w:val="en-US"/>
              </w:rPr>
              <w:t xml:space="preserve">emaining information and click </w:t>
            </w:r>
            <w:r w:rsidRPr="00541418">
              <w:rPr>
                <w:b/>
                <w:lang w:val="en-US"/>
                <w:rPrChange w:id="39" w:author="Andrew Fryer (@DEEPFAT)" w:date="2017-07-03T06:58:00Z">
                  <w:rPr>
                    <w:b/>
                    <w:bCs/>
                    <w:lang w:val="en-US"/>
                  </w:rPr>
                </w:rPrChange>
              </w:rPr>
              <w:t>Submit</w:t>
            </w:r>
          </w:p>
        </w:tc>
        <w:tc>
          <w:tcPr>
            <w:tcW w:w="7438" w:type="dxa"/>
            <w:vMerge/>
            <w:tcBorders>
              <w:left w:val="single" w:sz="4" w:space="0" w:color="auto"/>
              <w:bottom w:val="single" w:sz="4" w:space="0" w:color="000000"/>
              <w:right w:val="single" w:sz="4" w:space="0" w:color="000000"/>
            </w:tcBorders>
            <w:tcPrChange w:id="40" w:author="Andrew Fryer (@DEEPFAT)" w:date="2017-07-03T06:58:00Z">
              <w:tcPr>
                <w:tcW w:w="0" w:type="auto"/>
                <w:vMerge/>
              </w:tcPr>
            </w:tcPrChange>
          </w:tcPr>
          <w:p w14:paraId="4B010A34" w14:textId="77777777" w:rsidR="00997E36" w:rsidRPr="00133687" w:rsidRDefault="00997E36" w:rsidP="00997E36">
            <w:pPr>
              <w:spacing w:before="360" w:after="160" w:line="259" w:lineRule="auto"/>
              <w:ind w:left="227" w:firstLine="0"/>
            </w:pPr>
          </w:p>
        </w:tc>
      </w:tr>
      <w:tr w:rsidR="00997E36" w:rsidDel="00541418" w14:paraId="20A4AE9A" w14:textId="422E2FD0" w:rsidTr="00541418">
        <w:trPr>
          <w:trHeight w:val="303"/>
          <w:del w:id="41"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42" w:author="Andrew Fryer (@DEEPFAT)" w:date="2017-07-03T06:58:00Z">
              <w:tcPr>
                <w:tcW w:w="804" w:type="dxa"/>
                <w:tcBorders>
                  <w:top w:val="single" w:sz="4" w:space="0" w:color="auto"/>
                  <w:left w:val="single" w:sz="4" w:space="0" w:color="000000"/>
                  <w:bottom w:val="single" w:sz="4" w:space="0" w:color="auto"/>
                  <w:right w:val="nil"/>
                </w:tcBorders>
              </w:tcPr>
            </w:tcPrChange>
          </w:tcPr>
          <w:p w14:paraId="37814264" w14:textId="2A2814FA" w:rsidR="00997E36" w:rsidDel="00541418" w:rsidRDefault="005A3E24" w:rsidP="00997E36">
            <w:pPr>
              <w:spacing w:after="0" w:line="259" w:lineRule="auto"/>
              <w:ind w:left="468" w:firstLine="0"/>
              <w:rPr>
                <w:del w:id="43" w:author="Andrew Fryer (@DEEPFAT)" w:date="2017-07-03T06:58:00Z"/>
              </w:rPr>
            </w:pPr>
            <w:del w:id="44" w:author="Andrew Fryer (@DEEPFAT)" w:date="2017-07-03T06:58:00Z">
              <w:r w:rsidDel="00541418">
                <w:delText>5.</w:delText>
              </w:r>
            </w:del>
          </w:p>
        </w:tc>
        <w:tc>
          <w:tcPr>
            <w:tcW w:w="3654" w:type="dxa"/>
            <w:tcBorders>
              <w:top w:val="single" w:sz="4" w:space="0" w:color="auto"/>
              <w:left w:val="nil"/>
              <w:bottom w:val="single" w:sz="4" w:space="0" w:color="auto"/>
              <w:right w:val="single" w:sz="4" w:space="0" w:color="000000" w:themeColor="text1"/>
            </w:tcBorders>
            <w:tcPrChange w:id="45" w:author="Andrew Fryer (@DEEPFAT)" w:date="2017-07-03T06:58:00Z">
              <w:tcPr>
                <w:tcW w:w="3752" w:type="dxa"/>
                <w:tcBorders>
                  <w:top w:val="single" w:sz="4" w:space="0" w:color="auto"/>
                  <w:left w:val="nil"/>
                  <w:bottom w:val="single" w:sz="4" w:space="0" w:color="auto"/>
                  <w:right w:val="single" w:sz="4" w:space="0" w:color="000000"/>
                </w:tcBorders>
              </w:tcPr>
            </w:tcPrChange>
          </w:tcPr>
          <w:p w14:paraId="187C24F0" w14:textId="2E48C7EB" w:rsidR="005A3E24" w:rsidRPr="00133687" w:rsidDel="00541418" w:rsidRDefault="005A3E24" w:rsidP="005A3E24">
            <w:pPr>
              <w:spacing w:after="215"/>
              <w:ind w:left="0" w:firstLine="0"/>
              <w:rPr>
                <w:del w:id="46" w:author="Andrew Fryer (@DEEPFAT)" w:date="2017-07-03T06:58:00Z"/>
              </w:rPr>
            </w:pPr>
            <w:del w:id="47" w:author="Andrew Fryer (@DEEPFAT)" w:date="2017-07-03T06:58:00Z">
              <w:r w:rsidRPr="005A3E24" w:rsidDel="00541418">
                <w:rPr>
                  <w:lang w:val="en-US"/>
                </w:rPr>
                <w:delText xml:space="preserve">Review the Azure Pass offer and click </w:delText>
              </w:r>
              <w:r w:rsidRPr="00910AA7" w:rsidDel="00541418">
                <w:rPr>
                  <w:b/>
                  <w:bCs/>
                  <w:lang w:val="en-US"/>
                </w:rPr>
                <w:delText>Activate.</w:delText>
              </w:r>
            </w:del>
          </w:p>
          <w:p w14:paraId="74DCCB72" w14:textId="5EB99110" w:rsidR="00997E36" w:rsidRPr="00133687" w:rsidDel="00541418" w:rsidRDefault="00997E36" w:rsidP="00997E36">
            <w:pPr>
              <w:spacing w:after="215"/>
              <w:ind w:left="0" w:firstLine="0"/>
              <w:rPr>
                <w:del w:id="48" w:author="Andrew Fryer (@DEEPFAT)" w:date="2017-07-03T06:58:00Z"/>
              </w:rPr>
            </w:pPr>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5575BB71" w14:textId="0FFEEF47" w:rsidR="00997E36" w:rsidRPr="00133687" w:rsidDel="00541418" w:rsidRDefault="005A3E24" w:rsidP="00997E36">
            <w:pPr>
              <w:spacing w:before="360" w:after="160" w:line="259" w:lineRule="auto"/>
              <w:ind w:left="227" w:firstLine="0"/>
              <w:rPr>
                <w:del w:id="50" w:author="Andrew Fryer (@DEEPFAT)" w:date="2017-07-03T06:58:00Z"/>
              </w:rPr>
            </w:pPr>
            <w:del w:id="51" w:author="Andrew Fryer (@DEEPFAT)" w:date="2017-07-03T06:55:00Z">
              <w:r w:rsidRPr="00133687" w:rsidDel="00541418">
                <w:rPr>
                  <w:noProof/>
                </w:rPr>
                <w:drawing>
                  <wp:inline distT="0" distB="0" distL="0" distR="0" wp14:anchorId="5324AFC9" wp14:editId="0933CFED">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del>
          </w:p>
        </w:tc>
      </w:tr>
      <w:tr w:rsidR="005A3E24" w:rsidDel="00541418" w14:paraId="602D2374" w14:textId="38525626" w:rsidTr="00541418">
        <w:trPr>
          <w:trHeight w:val="303"/>
          <w:del w:id="5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53" w:author="Andrew Fryer (@DEEPFAT)" w:date="2017-07-03T06:58:00Z">
              <w:tcPr>
                <w:tcW w:w="804" w:type="dxa"/>
                <w:tcBorders>
                  <w:top w:val="single" w:sz="4" w:space="0" w:color="auto"/>
                  <w:left w:val="single" w:sz="4" w:space="0" w:color="000000"/>
                  <w:bottom w:val="single" w:sz="4" w:space="0" w:color="auto"/>
                  <w:right w:val="nil"/>
                </w:tcBorders>
              </w:tcPr>
            </w:tcPrChange>
          </w:tcPr>
          <w:p w14:paraId="486AF84D" w14:textId="00ED212C" w:rsidR="005A3E24" w:rsidDel="00541418" w:rsidRDefault="005A3E24" w:rsidP="00997E36">
            <w:pPr>
              <w:spacing w:after="0" w:line="259" w:lineRule="auto"/>
              <w:ind w:left="468" w:firstLine="0"/>
              <w:rPr>
                <w:del w:id="54" w:author="Andrew Fryer (@DEEPFAT)" w:date="2017-07-03T06:58:00Z"/>
              </w:rPr>
            </w:pPr>
            <w:del w:id="55" w:author="Andrew Fryer (@DEEPFAT)" w:date="2017-07-03T06:58:00Z">
              <w:r w:rsidDel="00541418">
                <w:delText>6.</w:delText>
              </w:r>
            </w:del>
          </w:p>
        </w:tc>
        <w:tc>
          <w:tcPr>
            <w:tcW w:w="3654" w:type="dxa"/>
            <w:tcBorders>
              <w:top w:val="single" w:sz="4" w:space="0" w:color="auto"/>
              <w:left w:val="nil"/>
              <w:bottom w:val="single" w:sz="4" w:space="0" w:color="auto"/>
              <w:right w:val="single" w:sz="4" w:space="0" w:color="000000" w:themeColor="text1"/>
            </w:tcBorders>
            <w:tcPrChange w:id="56" w:author="Andrew Fryer (@DEEPFAT)" w:date="2017-07-03T06:58:00Z">
              <w:tcPr>
                <w:tcW w:w="3752" w:type="dxa"/>
                <w:tcBorders>
                  <w:top w:val="single" w:sz="4" w:space="0" w:color="auto"/>
                  <w:left w:val="nil"/>
                  <w:bottom w:val="single" w:sz="4" w:space="0" w:color="auto"/>
                  <w:right w:val="single" w:sz="4" w:space="0" w:color="000000"/>
                </w:tcBorders>
              </w:tcPr>
            </w:tcPrChange>
          </w:tcPr>
          <w:p w14:paraId="4AC4827B" w14:textId="241E49F6" w:rsidR="005A3E24" w:rsidRPr="005A3E24" w:rsidDel="00541418" w:rsidRDefault="005A3E24" w:rsidP="005A3E24">
            <w:pPr>
              <w:spacing w:after="215"/>
              <w:ind w:left="0" w:firstLine="0"/>
              <w:rPr>
                <w:del w:id="57" w:author="Andrew Fryer (@DEEPFAT)" w:date="2017-07-03T06:58:00Z"/>
                <w:lang w:val="en-US"/>
              </w:rPr>
            </w:pPr>
            <w:del w:id="58" w:author="Andrew Fryer (@DEEPFAT)" w:date="2017-07-03T06:58:00Z">
              <w:r w:rsidRPr="00133687" w:rsidDel="00541418">
                <w:rPr>
                  <w:lang w:val="en-US"/>
                </w:rPr>
                <w:delText xml:space="preserve">Fill out the rest of the required information and click </w:delText>
              </w:r>
              <w:r w:rsidRPr="00910AA7" w:rsidDel="00541418">
                <w:rPr>
                  <w:b/>
                  <w:bCs/>
                  <w:lang w:val="en-US"/>
                </w:rPr>
                <w:delText>Sign up</w:delText>
              </w:r>
              <w:r w:rsidDel="00541418">
                <w:rPr>
                  <w:lang w:val="en-US"/>
                </w:rPr>
                <w:delText xml:space="preserve">.  </w:delText>
              </w:r>
            </w:del>
          </w:p>
        </w:tc>
        <w:tc>
          <w:tcPr>
            <w:tcW w:w="74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9" w:author="Andrew Fryer (@DEEPFAT)" w:date="2017-07-03T06:58:00Z">
              <w:tcPr>
                <w:tcW w:w="7338" w:type="dxa"/>
                <w:tcBorders>
                  <w:top w:val="single" w:sz="4" w:space="0" w:color="000000"/>
                  <w:left w:val="single" w:sz="4" w:space="0" w:color="000000"/>
                  <w:bottom w:val="single" w:sz="4" w:space="0" w:color="000000"/>
                  <w:right w:val="single" w:sz="4" w:space="0" w:color="000000"/>
                </w:tcBorders>
              </w:tcPr>
            </w:tcPrChange>
          </w:tcPr>
          <w:p w14:paraId="6FCE80B9" w14:textId="08A4E0D7" w:rsidR="005A3E24" w:rsidRPr="00133687" w:rsidDel="00541418" w:rsidRDefault="005A3E24" w:rsidP="00997E36">
            <w:pPr>
              <w:spacing w:before="360" w:after="160" w:line="259" w:lineRule="auto"/>
              <w:ind w:left="227" w:firstLine="0"/>
              <w:rPr>
                <w:del w:id="60" w:author="Andrew Fryer (@DEEPFAT)" w:date="2017-07-03T06:58:00Z"/>
              </w:rPr>
            </w:pPr>
            <w:del w:id="61" w:author="Andrew Fryer (@DEEPFAT)" w:date="2017-07-03T06:58:00Z">
              <w:r w:rsidRPr="00133687" w:rsidDel="00541418">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7" r:link="rId18" cstate="print">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del>
          </w:p>
        </w:tc>
      </w:tr>
      <w:tr w:rsidR="005A3E24" w:rsidDel="00541418" w14:paraId="2058F79C" w14:textId="05A633C2" w:rsidTr="00541418">
        <w:trPr>
          <w:trHeight w:val="303"/>
          <w:del w:id="62" w:author="Andrew Fryer (@DEEPFAT)" w:date="2017-07-03T06:58:00Z"/>
        </w:trPr>
        <w:tc>
          <w:tcPr>
            <w:tcW w:w="802" w:type="dxa"/>
            <w:tcBorders>
              <w:top w:val="single" w:sz="4" w:space="0" w:color="auto"/>
              <w:left w:val="single" w:sz="4" w:space="0" w:color="000000" w:themeColor="text1"/>
              <w:bottom w:val="single" w:sz="4" w:space="0" w:color="auto"/>
              <w:right w:val="nil"/>
            </w:tcBorders>
            <w:tcPrChange w:id="63" w:author="Andrew Fryer (@DEEPFAT)" w:date="2017-07-03T06:58:00Z">
              <w:tcPr>
                <w:tcW w:w="804" w:type="dxa"/>
                <w:tcBorders>
                  <w:top w:val="single" w:sz="4" w:space="0" w:color="auto"/>
                  <w:left w:val="single" w:sz="4" w:space="0" w:color="000000"/>
                  <w:bottom w:val="single" w:sz="4" w:space="0" w:color="auto"/>
                  <w:right w:val="nil"/>
                </w:tcBorders>
              </w:tcPr>
            </w:tcPrChange>
          </w:tcPr>
          <w:p w14:paraId="2AC8B945" w14:textId="49BFB291" w:rsidR="005A3E24" w:rsidDel="00541418" w:rsidRDefault="005A3E24" w:rsidP="00997E36">
            <w:pPr>
              <w:spacing w:after="0" w:line="259" w:lineRule="auto"/>
              <w:ind w:left="468" w:firstLine="0"/>
              <w:rPr>
                <w:del w:id="64" w:author="Andrew Fryer (@DEEPFAT)" w:date="2017-07-03T06:58:00Z"/>
              </w:rPr>
            </w:pPr>
            <w:del w:id="65" w:author="Andrew Fryer (@DEEPFAT)" w:date="2017-07-03T06:58:00Z">
              <w:r w:rsidDel="00541418">
                <w:delText>7.</w:delText>
              </w:r>
            </w:del>
          </w:p>
        </w:tc>
        <w:tc>
          <w:tcPr>
            <w:tcW w:w="3654" w:type="dxa"/>
            <w:tcBorders>
              <w:top w:val="single" w:sz="4" w:space="0" w:color="auto"/>
              <w:left w:val="nil"/>
              <w:bottom w:val="single" w:sz="4" w:space="0" w:color="auto"/>
              <w:right w:val="single" w:sz="4" w:space="0" w:color="000000" w:themeColor="text1"/>
            </w:tcBorders>
            <w:tcPrChange w:id="66" w:author="Andrew Fryer (@DEEPFAT)" w:date="2017-07-03T06:58:00Z">
              <w:tcPr>
                <w:tcW w:w="3752" w:type="dxa"/>
                <w:tcBorders>
                  <w:top w:val="single" w:sz="4" w:space="0" w:color="auto"/>
                  <w:left w:val="nil"/>
                  <w:bottom w:val="single" w:sz="4" w:space="0" w:color="auto"/>
                  <w:right w:val="single" w:sz="4" w:space="0" w:color="000000"/>
                </w:tcBorders>
              </w:tcPr>
            </w:tcPrChange>
          </w:tcPr>
          <w:p w14:paraId="22A8B3B9" w14:textId="17336CB6" w:rsidR="005A3E24" w:rsidRPr="009920D7" w:rsidDel="00541418" w:rsidRDefault="005A3E24" w:rsidP="005A3E24">
            <w:pPr>
              <w:spacing w:after="215"/>
              <w:ind w:left="0" w:firstLine="0"/>
              <w:rPr>
                <w:del w:id="67" w:author="Andrew Fryer (@DEEPFAT)" w:date="2017-07-03T06:58:00Z"/>
              </w:rPr>
            </w:pPr>
            <w:del w:id="68" w:author="Andrew Fryer (@DEEPFAT)" w:date="2017-07-03T06:58:00Z">
              <w:r w:rsidRPr="005A3E24" w:rsidDel="00541418">
                <w:rPr>
                  <w:lang w:val="en-US"/>
                </w:rPr>
                <w:delText>The process will take a couple of minutes to complete..</w:delText>
              </w:r>
            </w:del>
          </w:p>
          <w:p w14:paraId="71784C34" w14:textId="5A323872" w:rsidR="005A3E24" w:rsidRPr="00133687" w:rsidDel="00541418" w:rsidRDefault="005A3E24" w:rsidP="005A3E24">
            <w:pPr>
              <w:spacing w:after="215"/>
              <w:ind w:left="0" w:firstLine="0"/>
              <w:rPr>
                <w:del w:id="69" w:author="Andrew Fryer (@DEEPFAT)" w:date="2017-07-03T06:58:00Z"/>
                <w:lang w:val="en-US"/>
              </w:rPr>
            </w:pPr>
          </w:p>
        </w:tc>
        <w:tc>
          <w:tcPr>
            <w:tcW w:w="7438" w:type="dxa"/>
            <w:tcBorders>
              <w:top w:val="single" w:sz="4" w:space="0" w:color="000000" w:themeColor="text1"/>
              <w:left w:val="single" w:sz="4" w:space="0" w:color="000000" w:themeColor="text1"/>
              <w:bottom w:val="single" w:sz="4" w:space="0" w:color="auto"/>
              <w:right w:val="single" w:sz="4" w:space="0" w:color="000000" w:themeColor="text1"/>
            </w:tcBorders>
            <w:tcPrChange w:id="70" w:author="Andrew Fryer (@DEEPFAT)" w:date="2017-07-03T06:58:00Z">
              <w:tcPr>
                <w:tcW w:w="7338" w:type="dxa"/>
                <w:tcBorders>
                  <w:top w:val="single" w:sz="4" w:space="0" w:color="000000"/>
                  <w:left w:val="single" w:sz="4" w:space="0" w:color="000000"/>
                  <w:bottom w:val="single" w:sz="4" w:space="0" w:color="auto"/>
                  <w:right w:val="single" w:sz="4" w:space="0" w:color="000000"/>
                </w:tcBorders>
              </w:tcPr>
            </w:tcPrChange>
          </w:tcPr>
          <w:p w14:paraId="2F105350" w14:textId="13A39560" w:rsidR="005A3E24" w:rsidRPr="00133687" w:rsidDel="00541418" w:rsidRDefault="005A3E24" w:rsidP="00997E36">
            <w:pPr>
              <w:spacing w:before="360" w:after="160" w:line="259" w:lineRule="auto"/>
              <w:ind w:left="227" w:firstLine="0"/>
              <w:rPr>
                <w:del w:id="71" w:author="Andrew Fryer (@DEEPFAT)" w:date="2017-07-03T06:58:00Z"/>
              </w:rPr>
            </w:pPr>
            <w:del w:id="72" w:author="Andrew Fryer (@DEEPFAT)" w:date="2017-07-03T06:58:00Z">
              <w:r w:rsidRPr="009920D7" w:rsidDel="00541418">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del>
          </w:p>
        </w:tc>
      </w:tr>
      <w:tr w:rsidR="005A3E24" w:rsidDel="00541418" w14:paraId="093B5BBA" w14:textId="2BE5889F" w:rsidTr="00541418">
        <w:trPr>
          <w:trHeight w:val="303"/>
          <w:del w:id="73" w:author="Andrew Fryer (@DEEPFAT)" w:date="2017-07-03T06:58:00Z"/>
        </w:trPr>
        <w:tc>
          <w:tcPr>
            <w:tcW w:w="802" w:type="dxa"/>
            <w:tcBorders>
              <w:top w:val="single" w:sz="4" w:space="0" w:color="auto"/>
              <w:left w:val="single" w:sz="4" w:space="0" w:color="auto"/>
              <w:bottom w:val="single" w:sz="4" w:space="0" w:color="auto"/>
            </w:tcBorders>
            <w:tcPrChange w:id="74" w:author="Andrew Fryer (@DEEPFAT)" w:date="2017-07-03T06:58:00Z">
              <w:tcPr>
                <w:tcW w:w="804" w:type="dxa"/>
                <w:tcBorders>
                  <w:top w:val="single" w:sz="4" w:space="0" w:color="auto"/>
                  <w:left w:val="single" w:sz="4" w:space="0" w:color="auto"/>
                  <w:bottom w:val="single" w:sz="4" w:space="0" w:color="auto"/>
                </w:tcBorders>
              </w:tcPr>
            </w:tcPrChange>
          </w:tcPr>
          <w:p w14:paraId="7C126366" w14:textId="541C4F93" w:rsidR="005A3E24" w:rsidDel="00541418" w:rsidRDefault="005A3E24" w:rsidP="00997E36">
            <w:pPr>
              <w:spacing w:after="0" w:line="259" w:lineRule="auto"/>
              <w:ind w:left="468" w:firstLine="0"/>
              <w:rPr>
                <w:del w:id="75" w:author="Andrew Fryer (@DEEPFAT)" w:date="2017-07-03T06:58:00Z"/>
              </w:rPr>
            </w:pPr>
            <w:del w:id="76" w:author="Andrew Fryer (@DEEPFAT)" w:date="2017-07-03T06:58:00Z">
              <w:r w:rsidDel="00541418">
                <w:delText>8.</w:delText>
              </w:r>
            </w:del>
          </w:p>
        </w:tc>
        <w:tc>
          <w:tcPr>
            <w:tcW w:w="3654" w:type="dxa"/>
            <w:tcBorders>
              <w:top w:val="single" w:sz="4" w:space="0" w:color="auto"/>
              <w:bottom w:val="single" w:sz="4" w:space="0" w:color="auto"/>
              <w:right w:val="single" w:sz="4" w:space="0" w:color="auto"/>
            </w:tcBorders>
            <w:tcPrChange w:id="77" w:author="Andrew Fryer (@DEEPFAT)" w:date="2017-07-03T06:58:00Z">
              <w:tcPr>
                <w:tcW w:w="3752" w:type="dxa"/>
                <w:tcBorders>
                  <w:top w:val="single" w:sz="4" w:space="0" w:color="auto"/>
                  <w:bottom w:val="single" w:sz="4" w:space="0" w:color="auto"/>
                  <w:right w:val="single" w:sz="4" w:space="0" w:color="auto"/>
                </w:tcBorders>
              </w:tcPr>
            </w:tcPrChange>
          </w:tcPr>
          <w:p w14:paraId="0C625D7E" w14:textId="5D2599C9" w:rsidR="005A3E24" w:rsidDel="00541418" w:rsidRDefault="005A3E24" w:rsidP="005A3E24">
            <w:pPr>
              <w:spacing w:after="215"/>
              <w:ind w:left="-5"/>
              <w:rPr>
                <w:del w:id="78" w:author="Andrew Fryer (@DEEPFAT)" w:date="2017-07-03T06:58:00Z"/>
              </w:rPr>
            </w:pPr>
            <w:del w:id="79" w:author="Andrew Fryer (@DEEPFAT)" w:date="2017-07-03T06:58:00Z">
              <w:r w:rsidDel="00541418">
                <w:delText>And then you should get a screen like this..</w:delText>
              </w:r>
            </w:del>
          </w:p>
          <w:p w14:paraId="687C4234" w14:textId="068996A1" w:rsidR="005A3E24" w:rsidRPr="005A3E24" w:rsidDel="00541418" w:rsidRDefault="005A3E24" w:rsidP="005A3E24">
            <w:pPr>
              <w:spacing w:after="215"/>
              <w:ind w:left="0" w:firstLine="0"/>
              <w:rPr>
                <w:del w:id="80" w:author="Andrew Fryer (@DEEPFAT)" w:date="2017-07-03T06:58:00Z"/>
                <w:lang w:val="en-US"/>
              </w:rPr>
            </w:pPr>
          </w:p>
        </w:tc>
        <w:tc>
          <w:tcPr>
            <w:tcW w:w="7438" w:type="dxa"/>
            <w:tcBorders>
              <w:top w:val="single" w:sz="4" w:space="0" w:color="auto"/>
              <w:left w:val="single" w:sz="4" w:space="0" w:color="auto"/>
              <w:bottom w:val="single" w:sz="4" w:space="0" w:color="auto"/>
              <w:right w:val="single" w:sz="4" w:space="0" w:color="auto"/>
            </w:tcBorders>
            <w:tcPrChange w:id="81" w:author="Andrew Fryer (@DEEPFAT)" w:date="2017-07-03T06:58:00Z">
              <w:tcPr>
                <w:tcW w:w="7338" w:type="dxa"/>
                <w:tcBorders>
                  <w:top w:val="single" w:sz="4" w:space="0" w:color="auto"/>
                  <w:left w:val="single" w:sz="4" w:space="0" w:color="auto"/>
                  <w:bottom w:val="single" w:sz="4" w:space="0" w:color="auto"/>
                  <w:right w:val="single" w:sz="4" w:space="0" w:color="auto"/>
                </w:tcBorders>
              </w:tcPr>
            </w:tcPrChange>
          </w:tcPr>
          <w:p w14:paraId="0204B25D" w14:textId="0EE2BFD2" w:rsidR="005A3E24" w:rsidRPr="009920D7" w:rsidDel="00541418" w:rsidRDefault="005A3E24" w:rsidP="00997E36">
            <w:pPr>
              <w:spacing w:before="360" w:after="160" w:line="259" w:lineRule="auto"/>
              <w:ind w:left="227" w:firstLine="0"/>
              <w:rPr>
                <w:del w:id="82" w:author="Andrew Fryer (@DEEPFAT)" w:date="2017-07-03T06:58:00Z"/>
              </w:rPr>
            </w:pPr>
            <w:del w:id="83" w:author="Andrew Fryer (@DEEPFAT)" w:date="2017-07-03T06:58:00Z">
              <w:r w:rsidRPr="009920D7" w:rsidDel="00541418">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del>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84" w:name="_Toc429567307"/>
      <w:r>
        <w:br w:type="page"/>
      </w:r>
    </w:p>
    <w:p w14:paraId="74CC21E9" w14:textId="73BDC88F" w:rsidR="00463CCA" w:rsidRDefault="00463CCA" w:rsidP="000A42F0">
      <w:pPr>
        <w:pStyle w:val="Heading2"/>
      </w:pPr>
      <w:r>
        <w:lastRenderedPageBreak/>
        <w:t>Creating an Azure Virtual Machine</w:t>
      </w:r>
      <w:bookmarkEnd w:id="84"/>
    </w:p>
    <w:p w14:paraId="5ABF5B0A" w14:textId="1CC0F06A" w:rsidR="00B04E98" w:rsidRDefault="00463CCA" w:rsidP="00463CCA">
      <w:r>
        <w:t xml:space="preserve">One of the easiest things to do in Azure is to create a virtual machine (VM), there are many preconfigured images already which we can use to create a VM be that based on a version of Windows or </w:t>
      </w:r>
      <w:del w:id="85" w:author="Amy Nicholson" w:date="2017-07-13T19:11:00Z">
        <w:r w:rsidDel="00F551C9">
          <w:delText>linux</w:delText>
        </w:r>
      </w:del>
      <w:ins w:id="86" w:author="Amy Nicholson" w:date="2017-07-13T19:11:00Z">
        <w:r w:rsidR="00F551C9">
          <w:t>Linux</w:t>
        </w:r>
      </w:ins>
      <w:r>
        <w:t xml:space="preserve"> on top of which are various applications and services.  For our lab today we’ll be using an image on the gallery based on </w:t>
      </w:r>
      <w:ins w:id="87" w:author="Amy Nicholson" w:date="2017-07-14T08:44:00Z">
        <w:r w:rsidR="00D43C19">
          <w:t xml:space="preserve">the Data Science Virtual Machine for Windows </w:t>
        </w:r>
      </w:ins>
      <w:del w:id="88" w:author="Amy Nicholson" w:date="2017-07-14T08:44:00Z">
        <w:r w:rsidDel="00D43C19">
          <w:delText xml:space="preserve">Visual Studio 2013 running on Windows Server 2012 R2 </w:delText>
        </w:r>
      </w:del>
      <w:del w:id="89" w:author="Amy Nicholson" w:date="2017-07-13T19:11:00Z">
        <w:r w:rsidDel="00F551C9">
          <w:delText xml:space="preserve"> </w:delText>
        </w:r>
      </w:del>
      <w:del w:id="90" w:author="Amy Nicholson" w:date="2017-07-14T08:44:00Z">
        <w:r w:rsidDel="00D43C19">
          <w:delText>to which we’ll add the Power BI desktop application</w:delText>
        </w:r>
      </w:del>
      <w:ins w:id="91" w:author="Amy Nicholson" w:date="2017-07-14T08:44:00Z">
        <w:r w:rsidR="00D43C19">
          <w:t>with Power BI already installed</w:t>
        </w:r>
      </w:ins>
      <w:r>
        <w:t>.</w:t>
      </w:r>
    </w:p>
    <w:p w14:paraId="77D5A624" w14:textId="77777777" w:rsidR="00B52966" w:rsidRDefault="00B04E98">
      <w:pPr>
        <w:rPr>
          <w:rFonts w:ascii="Segoe UI" w:eastAsiaTheme="minorEastAsia" w:hAnsi="Segoe UI" w:cs="Segoe UI"/>
          <w:sz w:val="20"/>
          <w:szCs w:val="20"/>
          <w:rPrChange w:id="92" w:author="Andrew Fryer (@DEEPFAT)" w:date="2017-06-12T02:32:00Z">
            <w:rPr/>
          </w:rPrChange>
        </w:rPr>
      </w:pPr>
      <w:r>
        <w:t xml:space="preserve">Azure is managed from one of two web portals the management portal and the preview portal and for the purposes of this lab we’ll use the newer preview portal at </w:t>
      </w:r>
      <w:r w:rsidR="00204EF9">
        <w:fldChar w:fldCharType="begin"/>
      </w:r>
      <w:r w:rsidR="00204EF9">
        <w:instrText xml:space="preserve"> HYPERLINK "https://portal.azure.com" </w:instrText>
      </w:r>
      <w:r w:rsidR="00204EF9">
        <w:fldChar w:fldCharType="separate"/>
      </w:r>
      <w:r w:rsidRPr="2F252EEF">
        <w:rPr>
          <w:rStyle w:val="Hyperlink"/>
          <w:rFonts w:ascii="Segoe UI" w:eastAsiaTheme="minorEastAsia" w:hAnsi="Segoe UI" w:cs="Segoe UI"/>
          <w:sz w:val="20"/>
          <w:szCs w:val="20"/>
        </w:rPr>
        <w:t>https://portal.azure.com</w:t>
      </w:r>
      <w:r w:rsidR="00204EF9">
        <w:rPr>
          <w:rStyle w:val="Hyperlink"/>
          <w:rFonts w:ascii="Segoe UI" w:eastAsiaTheme="minorEastAsia" w:hAnsi="Segoe UI" w:cs="Segoe UI"/>
          <w:sz w:val="20"/>
          <w:szCs w:val="20"/>
        </w:rPr>
        <w:fldChar w:fldCharType="end"/>
      </w:r>
      <w:r w:rsidRPr="2F252EEF">
        <w:rPr>
          <w:rFonts w:ascii="Segoe UI" w:eastAsiaTheme="minorEastAsia" w:hAnsi="Segoe UI" w:cs="Segoe UI"/>
          <w:sz w:val="20"/>
          <w:szCs w:val="20"/>
        </w:rPr>
        <w:t xml:space="preserve"> </w:t>
      </w:r>
    </w:p>
    <w:tbl>
      <w:tblPr>
        <w:tblStyle w:val="TableGrid1"/>
        <w:tblW w:w="14307" w:type="dxa"/>
        <w:tblInd w:w="5" w:type="dxa"/>
        <w:tblCellMar>
          <w:top w:w="227" w:type="dxa"/>
          <w:right w:w="131" w:type="dxa"/>
        </w:tblCellMar>
        <w:tblLook w:val="04A0" w:firstRow="1" w:lastRow="0" w:firstColumn="1" w:lastColumn="0" w:noHBand="0" w:noVBand="1"/>
        <w:tblPrChange w:id="93" w:author="Andrew Fryer (@DEEPFAT)" w:date="2017-07-03T06:59:00Z">
          <w:tblPr>
            <w:tblStyle w:val="TableGrid1"/>
            <w:tblW w:w="14307" w:type="dxa"/>
            <w:tblInd w:w="5" w:type="dxa"/>
            <w:tblCellMar>
              <w:top w:w="227" w:type="dxa"/>
              <w:right w:w="131" w:type="dxa"/>
            </w:tblCellMar>
            <w:tblLook w:val="04A0" w:firstRow="1" w:lastRow="0" w:firstColumn="1" w:lastColumn="0" w:noHBand="0" w:noVBand="1"/>
          </w:tblPr>
        </w:tblPrChange>
      </w:tblPr>
      <w:tblGrid>
        <w:gridCol w:w="788"/>
        <w:gridCol w:w="3597"/>
        <w:gridCol w:w="9922"/>
        <w:tblGridChange w:id="94">
          <w:tblGrid>
            <w:gridCol w:w="360"/>
            <w:gridCol w:w="360"/>
            <w:gridCol w:w="360"/>
          </w:tblGrid>
        </w:tblGridChange>
      </w:tblGrid>
      <w:tr w:rsidR="005B78F4" w14:paraId="6939608D" w14:textId="77777777" w:rsidTr="00541418">
        <w:trPr>
          <w:trHeight w:val="399"/>
        </w:trPr>
        <w:tc>
          <w:tcPr>
            <w:tcW w:w="788" w:type="dxa"/>
            <w:tcBorders>
              <w:top w:val="single" w:sz="4" w:space="0" w:color="000000" w:themeColor="text1"/>
              <w:left w:val="single" w:sz="4" w:space="0" w:color="000000" w:themeColor="text1"/>
              <w:bottom w:val="single" w:sz="4" w:space="0" w:color="auto"/>
              <w:right w:val="nil"/>
            </w:tcBorders>
            <w:vAlign w:val="bottom"/>
            <w:tcPrChange w:id="95" w:author="Andrew Fryer (@DEEPFAT)" w:date="2017-07-03T06:59:00Z">
              <w:tcPr>
                <w:tcW w:w="788" w:type="dxa"/>
                <w:tcBorders>
                  <w:top w:val="single" w:sz="4" w:space="0" w:color="000000"/>
                  <w:left w:val="single" w:sz="4" w:space="0" w:color="000000"/>
                  <w:bottom w:val="single" w:sz="4" w:space="0" w:color="auto"/>
                  <w:right w:val="nil"/>
                </w:tcBorders>
              </w:tcPr>
            </w:tcPrChange>
          </w:tcPr>
          <w:p w14:paraId="2951C2F8" w14:textId="77777777" w:rsidR="005B78F4" w:rsidRDefault="005B78F4" w:rsidP="0086320A">
            <w:pPr>
              <w:spacing w:after="0" w:line="259" w:lineRule="auto"/>
              <w:ind w:left="108" w:firstLine="0"/>
            </w:pPr>
            <w:r>
              <w:t xml:space="preserve">Steps </w:t>
            </w:r>
          </w:p>
        </w:tc>
        <w:tc>
          <w:tcPr>
            <w:tcW w:w="3597" w:type="dxa"/>
            <w:tcBorders>
              <w:top w:val="single" w:sz="4" w:space="0" w:color="000000" w:themeColor="text1"/>
              <w:left w:val="nil"/>
              <w:bottom w:val="single" w:sz="4" w:space="0" w:color="auto"/>
              <w:right w:val="single" w:sz="4" w:space="0" w:color="000000" w:themeColor="text1"/>
            </w:tcBorders>
            <w:tcPrChange w:id="96" w:author="Andrew Fryer (@DEEPFAT)" w:date="2017-07-03T06:59:00Z">
              <w:tcPr>
                <w:tcW w:w="2767" w:type="dxa"/>
                <w:tcBorders>
                  <w:top w:val="single" w:sz="4" w:space="0" w:color="000000"/>
                  <w:left w:val="nil"/>
                  <w:bottom w:val="single" w:sz="4" w:space="0" w:color="auto"/>
                  <w:right w:val="single" w:sz="4" w:space="0" w:color="000000"/>
                </w:tcBorders>
              </w:tcPr>
            </w:tcPrChange>
          </w:tcPr>
          <w:p w14:paraId="40B175B1" w14:textId="77777777" w:rsidR="005B78F4" w:rsidRDefault="005B78F4" w:rsidP="0086320A">
            <w:pPr>
              <w:spacing w:after="160" w:line="259" w:lineRule="auto"/>
              <w:ind w:left="0" w:firstLine="0"/>
            </w:pPr>
          </w:p>
        </w:tc>
        <w:tc>
          <w:tcPr>
            <w:tcW w:w="99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97" w:author="Andrew Fryer (@DEEPFAT)" w:date="2017-07-03T06:59:00Z">
              <w:tcPr>
                <w:tcW w:w="10752" w:type="dxa"/>
                <w:tcBorders>
                  <w:top w:val="single" w:sz="4" w:space="0" w:color="000000"/>
                  <w:left w:val="single" w:sz="4" w:space="0" w:color="000000"/>
                  <w:bottom w:val="single" w:sz="4" w:space="0" w:color="000000"/>
                  <w:right w:val="single" w:sz="4" w:space="0" w:color="000000"/>
                </w:tcBorders>
              </w:tcPr>
            </w:tcPrChange>
          </w:tcPr>
          <w:p w14:paraId="72FCD9B8" w14:textId="77777777" w:rsidR="005B78F4" w:rsidRDefault="005B78F4" w:rsidP="0086320A">
            <w:pPr>
              <w:spacing w:after="0" w:line="259" w:lineRule="auto"/>
              <w:ind w:left="106" w:firstLine="0"/>
            </w:pPr>
            <w:r>
              <w:t xml:space="preserve"> </w:t>
            </w:r>
          </w:p>
        </w:tc>
      </w:tr>
      <w:tr w:rsidR="005B78F4" w14:paraId="350743CD" w14:textId="77777777" w:rsidTr="00541418">
        <w:trPr>
          <w:trHeight w:val="928"/>
        </w:trPr>
        <w:tc>
          <w:tcPr>
            <w:tcW w:w="788" w:type="dxa"/>
            <w:tcBorders>
              <w:top w:val="single" w:sz="4" w:space="0" w:color="auto"/>
              <w:left w:val="single" w:sz="4" w:space="0" w:color="auto"/>
            </w:tcBorders>
            <w:tcPrChange w:id="98" w:author="Andrew Fryer (@DEEPFAT)" w:date="2017-07-03T06:59:00Z">
              <w:tcPr>
                <w:tcW w:w="788" w:type="dxa"/>
                <w:tcBorders>
                  <w:top w:val="single" w:sz="4" w:space="0" w:color="auto"/>
                  <w:left w:val="single" w:sz="4" w:space="0" w:color="auto"/>
                </w:tcBorders>
              </w:tcPr>
            </w:tcPrChange>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3597" w:type="dxa"/>
            <w:tcBorders>
              <w:top w:val="single" w:sz="4" w:space="0" w:color="auto"/>
              <w:right w:val="single" w:sz="4" w:space="0" w:color="auto"/>
            </w:tcBorders>
            <w:tcPrChange w:id="99" w:author="Andrew Fryer (@DEEPFAT)" w:date="2017-07-03T06:59:00Z">
              <w:tcPr>
                <w:tcW w:w="2767" w:type="dxa"/>
                <w:tcBorders>
                  <w:top w:val="single" w:sz="4" w:space="0" w:color="auto"/>
                  <w:right w:val="single" w:sz="4" w:space="0" w:color="auto"/>
                </w:tcBorders>
              </w:tcPr>
            </w:tcPrChange>
          </w:tcPr>
          <w:p w14:paraId="1F2D9D1A" w14:textId="20367426"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w:t>
            </w:r>
            <w:del w:id="100" w:author="Amy Nicholson" w:date="2017-07-14T08:46:00Z">
              <w:r w:rsidDel="00D43C19">
                <w:delText xml:space="preserve">select </w:delText>
              </w:r>
              <w:r w:rsidRPr="00910AA7" w:rsidDel="00D43C19">
                <w:rPr>
                  <w:b/>
                  <w:bCs/>
                </w:rPr>
                <w:delText>Compute</w:delText>
              </w:r>
              <w:r w:rsidDel="00D43C19">
                <w:delText xml:space="preserve"> -&gt; </w:delText>
              </w:r>
              <w:r w:rsidRPr="00910AA7" w:rsidDel="00D43C19">
                <w:rPr>
                  <w:b/>
                  <w:bCs/>
                </w:rPr>
                <w:delText>Developer Services</w:delText>
              </w:r>
              <w:r w:rsidDel="00D43C19">
                <w:delText xml:space="preserve"> -&gt; </w:delText>
              </w:r>
              <w:r w:rsidRPr="00910AA7" w:rsidDel="00D43C19">
                <w:rPr>
                  <w:b/>
                  <w:bCs/>
                </w:rPr>
                <w:delText xml:space="preserve">Visual Studio </w:delText>
              </w:r>
              <w:r w:rsidDel="00D43C19">
                <w:delText xml:space="preserve">-&gt; </w:delText>
              </w:r>
              <w:r w:rsidRPr="00910AA7" w:rsidDel="00D43C19">
                <w:rPr>
                  <w:b/>
                  <w:bCs/>
                </w:rPr>
                <w:delText>Visual Studio 2013 Community 2013 update 5 with Azure 2.7 on windows server 2012R2</w:delText>
              </w:r>
              <w:r w:rsidDel="00D43C19">
                <w:delText>..</w:delText>
              </w:r>
            </w:del>
            <w:ins w:id="101" w:author="Amy Nicholson" w:date="2017-07-14T08:46:00Z">
              <w:r w:rsidR="00D43C19">
                <w:t>search for ‘</w:t>
              </w:r>
              <w:r w:rsidR="00D43C19" w:rsidRPr="00D43C19">
                <w:rPr>
                  <w:b/>
                  <w:rPrChange w:id="102" w:author="Amy Nicholson" w:date="2017-07-14T08:46:00Z">
                    <w:rPr/>
                  </w:rPrChange>
                </w:rPr>
                <w:t>Data Science’</w:t>
              </w:r>
              <w:r w:rsidR="00D43C19">
                <w:t xml:space="preserve"> and select the ‘</w:t>
              </w:r>
              <w:r w:rsidR="00D43C19" w:rsidRPr="00D43C19">
                <w:rPr>
                  <w:b/>
                  <w:rPrChange w:id="103" w:author="Amy Nicholson" w:date="2017-07-14T08:46:00Z">
                    <w:rPr/>
                  </w:rPrChange>
                </w:rPr>
                <w:t>Data Science Virtual Machine for Windows’</w:t>
              </w:r>
            </w:ins>
          </w:p>
        </w:tc>
        <w:tc>
          <w:tcPr>
            <w:tcW w:w="9922" w:type="dxa"/>
            <w:vMerge w:val="restart"/>
            <w:tcBorders>
              <w:top w:val="single" w:sz="4" w:space="0" w:color="000000" w:themeColor="text1"/>
              <w:left w:val="single" w:sz="4" w:space="0" w:color="auto"/>
              <w:right w:val="single" w:sz="4" w:space="0" w:color="000000" w:themeColor="text1"/>
            </w:tcBorders>
            <w:tcPrChange w:id="104" w:author="Andrew Fryer (@DEEPFAT)" w:date="2017-07-03T06:59:00Z">
              <w:tcPr>
                <w:tcW w:w="10752" w:type="dxa"/>
                <w:vMerge w:val="restart"/>
                <w:tcBorders>
                  <w:top w:val="single" w:sz="4" w:space="0" w:color="000000"/>
                  <w:left w:val="single" w:sz="4" w:space="0" w:color="auto"/>
                  <w:right w:val="single" w:sz="4" w:space="0" w:color="000000"/>
                </w:tcBorders>
              </w:tcPr>
            </w:tcPrChange>
          </w:tcPr>
          <w:p w14:paraId="33F0B973" w14:textId="0000E64D" w:rsidR="005B78F4" w:rsidRDefault="00AE600E" w:rsidP="0086320A">
            <w:pPr>
              <w:spacing w:before="360" w:after="160" w:line="259" w:lineRule="auto"/>
              <w:ind w:left="227" w:firstLine="0"/>
            </w:pPr>
            <w:del w:id="105" w:author="Amy Nicholson" w:date="2017-07-14T08:47:00Z">
              <w:r w:rsidDel="00D43C19">
                <w:rPr>
                  <w:noProof/>
                </w:rPr>
                <w:drawing>
                  <wp:inline distT="0" distB="0" distL="0" distR="0" wp14:anchorId="73FA006E" wp14:editId="35FD4FD9">
                    <wp:extent cx="5704449" cy="2467291"/>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5269" cy="2502247"/>
                            </a:xfrm>
                            <a:prstGeom prst="rect">
                              <a:avLst/>
                            </a:prstGeom>
                            <a:noFill/>
                            <a:ln>
                              <a:noFill/>
                            </a:ln>
                          </pic:spPr>
                        </pic:pic>
                      </a:graphicData>
                    </a:graphic>
                  </wp:inline>
                </w:drawing>
              </w:r>
            </w:del>
            <w:ins w:id="106" w:author="Amy Nicholson" w:date="2017-07-14T08:47:00Z">
              <w:r w:rsidR="00D43C19">
                <w:rPr>
                  <w:noProof/>
                </w:rPr>
                <w:drawing>
                  <wp:inline distT="0" distB="0" distL="0" distR="0" wp14:anchorId="3D8FCCCC" wp14:editId="464594C1">
                    <wp:extent cx="5336375" cy="35257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7222" cy="3526262"/>
                            </a:xfrm>
                            <a:prstGeom prst="rect">
                              <a:avLst/>
                            </a:prstGeom>
                          </pic:spPr>
                        </pic:pic>
                      </a:graphicData>
                    </a:graphic>
                  </wp:inline>
                </w:drawing>
              </w:r>
            </w:ins>
          </w:p>
        </w:tc>
      </w:tr>
      <w:tr w:rsidR="00AE600E" w14:paraId="3878041A" w14:textId="77777777" w:rsidTr="00541418">
        <w:trPr>
          <w:trHeight w:val="2031"/>
        </w:trPr>
        <w:tc>
          <w:tcPr>
            <w:tcW w:w="788" w:type="dxa"/>
            <w:tcBorders>
              <w:left w:val="single" w:sz="4" w:space="0" w:color="auto"/>
              <w:bottom w:val="single" w:sz="4" w:space="0" w:color="auto"/>
            </w:tcBorders>
            <w:tcPrChange w:id="107" w:author="Andrew Fryer (@DEEPFAT)" w:date="2017-07-03T06:59:00Z">
              <w:tcPr>
                <w:tcW w:w="788" w:type="dxa"/>
                <w:tcBorders>
                  <w:left w:val="single" w:sz="4" w:space="0" w:color="auto"/>
                  <w:bottom w:val="single" w:sz="4" w:space="0" w:color="auto"/>
                </w:tcBorders>
              </w:tcPr>
            </w:tcPrChange>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3597" w:type="dxa"/>
            <w:tcBorders>
              <w:bottom w:val="single" w:sz="4" w:space="0" w:color="auto"/>
              <w:right w:val="single" w:sz="4" w:space="0" w:color="auto"/>
            </w:tcBorders>
            <w:tcPrChange w:id="108" w:author="Andrew Fryer (@DEEPFAT)" w:date="2017-07-03T06:59:00Z">
              <w:tcPr>
                <w:tcW w:w="2767" w:type="dxa"/>
                <w:tcBorders>
                  <w:bottom w:val="single" w:sz="4" w:space="0" w:color="auto"/>
                  <w:right w:val="single" w:sz="4" w:space="0" w:color="auto"/>
                </w:tcBorders>
              </w:tcPr>
            </w:tcPrChange>
          </w:tcPr>
          <w:p w14:paraId="4FEA2C3C" w14:textId="77777777" w:rsidR="00AE600E" w:rsidRDefault="00AE600E" w:rsidP="00AE600E">
            <w:pPr>
              <w:spacing w:after="215"/>
              <w:ind w:left="0" w:firstLine="0"/>
            </w:pPr>
            <w:r>
              <w:t xml:space="preserve">Click </w:t>
            </w:r>
            <w:r w:rsidRPr="00910AA7">
              <w:rPr>
                <w:b/>
                <w:bCs/>
              </w:rPr>
              <w:t>create</w:t>
            </w:r>
            <w:r w:rsidRPr="00A54A24">
              <w:t xml:space="preserve"> and complete the det</w:t>
            </w:r>
            <w:r>
              <w:t>a</w:t>
            </w:r>
            <w:r w:rsidRPr="00A54A24">
              <w:t xml:space="preserve">ils </w:t>
            </w:r>
            <w:r>
              <w:t>in</w:t>
            </w:r>
            <w:r w:rsidRPr="00A54A24">
              <w:t xml:space="preserve"> the VM blade</w:t>
            </w:r>
            <w:r>
              <w:t>, host name, user name password and which data centre you want the VM to be in (e.g. North</w:t>
            </w:r>
            <w:del w:id="109" w:author="Amy Nicholson" w:date="2017-07-13T19:13:00Z">
              <w:r w:rsidDel="00F551C9">
                <w:delText>ern</w:delText>
              </w:r>
            </w:del>
            <w:r>
              <w:t xml:space="preserve"> Europe = Ireland). </w:t>
            </w:r>
          </w:p>
          <w:p w14:paraId="71E6FCDA" w14:textId="77777777" w:rsidR="005B78F4" w:rsidRDefault="005B78F4" w:rsidP="0086320A">
            <w:pPr>
              <w:spacing w:after="0" w:line="259" w:lineRule="auto"/>
              <w:ind w:left="468" w:firstLine="0"/>
            </w:pPr>
          </w:p>
        </w:tc>
        <w:tc>
          <w:tcPr>
            <w:tcW w:w="9922" w:type="dxa"/>
            <w:vMerge/>
            <w:tcBorders>
              <w:left w:val="single" w:sz="4" w:space="0" w:color="auto"/>
              <w:bottom w:val="single" w:sz="4" w:space="0" w:color="auto"/>
              <w:right w:val="single" w:sz="4" w:space="0" w:color="000000"/>
            </w:tcBorders>
            <w:tcPrChange w:id="110" w:author="Andrew Fryer (@DEEPFAT)" w:date="2017-07-03T06:59:00Z">
              <w:tcPr>
                <w:tcW w:w="0" w:type="auto"/>
                <w:vMerge/>
              </w:tcPr>
            </w:tcPrChange>
          </w:tcPr>
          <w:p w14:paraId="457F1C93" w14:textId="77777777" w:rsidR="005B78F4" w:rsidRPr="00133687" w:rsidRDefault="005B78F4" w:rsidP="0086320A">
            <w:pPr>
              <w:spacing w:before="360" w:after="160" w:line="259" w:lineRule="auto"/>
              <w:ind w:left="227" w:firstLine="0"/>
            </w:pPr>
          </w:p>
        </w:tc>
      </w:tr>
      <w:tr w:rsidR="00AE600E" w14:paraId="5E4AC967" w14:textId="77777777" w:rsidTr="00541418">
        <w:trPr>
          <w:trHeight w:val="2031"/>
        </w:trPr>
        <w:tc>
          <w:tcPr>
            <w:tcW w:w="788" w:type="dxa"/>
            <w:tcBorders>
              <w:top w:val="single" w:sz="4" w:space="0" w:color="auto"/>
              <w:left w:val="single" w:sz="4" w:space="0" w:color="auto"/>
              <w:bottom w:val="single" w:sz="4" w:space="0" w:color="auto"/>
            </w:tcBorders>
            <w:tcPrChange w:id="111" w:author="Andrew Fryer (@DEEPFAT)" w:date="2017-07-03T06:59:00Z">
              <w:tcPr>
                <w:tcW w:w="788" w:type="dxa"/>
                <w:tcBorders>
                  <w:top w:val="single" w:sz="4" w:space="0" w:color="auto"/>
                  <w:left w:val="single" w:sz="4" w:space="0" w:color="auto"/>
                  <w:bottom w:val="single" w:sz="4" w:space="0" w:color="auto"/>
                </w:tcBorders>
              </w:tcPr>
            </w:tcPrChange>
          </w:tcPr>
          <w:p w14:paraId="65A34BB7" w14:textId="78D877F0" w:rsidR="00AE600E" w:rsidRDefault="00AE600E" w:rsidP="0086320A">
            <w:pPr>
              <w:spacing w:after="0" w:line="259" w:lineRule="auto"/>
              <w:ind w:left="468" w:firstLine="0"/>
            </w:pPr>
            <w:r>
              <w:lastRenderedPageBreak/>
              <w:t>3.</w:t>
            </w:r>
          </w:p>
        </w:tc>
        <w:tc>
          <w:tcPr>
            <w:tcW w:w="3597" w:type="dxa"/>
            <w:tcBorders>
              <w:top w:val="single" w:sz="4" w:space="0" w:color="auto"/>
              <w:bottom w:val="single" w:sz="4" w:space="0" w:color="auto"/>
              <w:right w:val="single" w:sz="4" w:space="0" w:color="auto"/>
            </w:tcBorders>
            <w:tcPrChange w:id="112" w:author="Andrew Fryer (@DEEPFAT)" w:date="2017-07-03T06:59:00Z">
              <w:tcPr>
                <w:tcW w:w="2767" w:type="dxa"/>
                <w:tcBorders>
                  <w:top w:val="single" w:sz="4" w:space="0" w:color="auto"/>
                  <w:bottom w:val="single" w:sz="4" w:space="0" w:color="auto"/>
                  <w:right w:val="single" w:sz="4" w:space="0" w:color="auto"/>
                </w:tcBorders>
              </w:tcPr>
            </w:tcPrChange>
          </w:tcPr>
          <w:p w14:paraId="31193DB5" w14:textId="77777777" w:rsidR="00541418" w:rsidRDefault="00AE600E" w:rsidP="00AE600E">
            <w:pPr>
              <w:spacing w:after="215"/>
              <w:ind w:left="0" w:firstLine="0"/>
              <w:rPr>
                <w:ins w:id="113" w:author="Andrew Fryer (@DEEPFAT)" w:date="2017-07-03T07:00:00Z"/>
              </w:rPr>
            </w:pPr>
            <w:r>
              <w:t xml:space="preserve">select </w:t>
            </w:r>
            <w:r w:rsidRPr="00910AA7">
              <w:rPr>
                <w:b/>
                <w:bCs/>
              </w:rPr>
              <w:t xml:space="preserve">connect </w:t>
            </w:r>
            <w:del w:id="114" w:author="Amy Nicholson" w:date="2017-07-13T19:14:00Z">
              <w:r w:rsidDel="00F551C9">
                <w:delText xml:space="preserve"> </w:delText>
              </w:r>
            </w:del>
            <w:r>
              <w:t>from the toolbar and Azure will download a</w:t>
            </w:r>
            <w:r w:rsidR="0086320A">
              <w:t>n</w:t>
            </w:r>
            <w:r>
              <w:t xml:space="preserve"> .rdp file we can use to connect to our VM. </w:t>
            </w:r>
          </w:p>
          <w:p w14:paraId="3414DECD" w14:textId="30611316" w:rsidR="00AE600E" w:rsidRDefault="00AE600E" w:rsidP="00AE600E">
            <w:pPr>
              <w:spacing w:after="215"/>
              <w:ind w:left="0" w:firstLine="0"/>
              <w:rPr>
                <w:ins w:id="115" w:author="Andrew Fryer (@DEEPFAT)" w:date="2017-07-03T07:00:00Z"/>
              </w:rPr>
            </w:pPr>
            <w:r w:rsidRPr="00F551C9">
              <w:rPr>
                <w:b/>
                <w:i/>
                <w:rPrChange w:id="116" w:author="Amy Nicholson" w:date="2017-07-13T19:14:00Z">
                  <w:rPr/>
                </w:rPrChange>
              </w:rPr>
              <w:t>Note:</w:t>
            </w:r>
            <w:r>
              <w:t xml:space="preserve"> it will have been saved to downloads and you could edit this in the normal way to share local drives and devices if required.  </w:t>
            </w:r>
          </w:p>
          <w:p w14:paraId="1725EDAA" w14:textId="6A563B8E" w:rsidR="00541418" w:rsidRDefault="00541418" w:rsidP="00AE600E">
            <w:pPr>
              <w:spacing w:after="215"/>
              <w:ind w:left="0" w:firstLine="0"/>
              <w:rPr>
                <w:ins w:id="117" w:author="Andrew Fryer (@DEEPFAT)" w:date="2017-07-03T07:01:00Z"/>
              </w:rPr>
            </w:pPr>
            <w:ins w:id="118" w:author="Andrew Fryer (@DEEPFAT)" w:date="2017-07-03T07:00:00Z">
              <w:r>
                <w:t>Also if you aren’t using a PC for this and you haven’t tried connecting to a remote Win</w:t>
              </w:r>
            </w:ins>
            <w:ins w:id="119" w:author="Andrew Fryer (@DEEPFAT)" w:date="2017-07-03T07:01:00Z">
              <w:r>
                <w:t xml:space="preserve">dows machine before then </w:t>
              </w:r>
            </w:ins>
            <w:ins w:id="120" w:author="Andrew Fryer (@DEEPFAT)" w:date="2017-07-03T07:00:00Z">
              <w:r>
                <w:t xml:space="preserve"> </w:t>
              </w:r>
            </w:ins>
            <w:ins w:id="121" w:author="Andrew Fryer (@DEEPFAT)" w:date="2017-07-03T07:01:00Z">
              <w:r>
                <w:t xml:space="preserve">follow this guide for </w:t>
              </w:r>
            </w:ins>
            <w:ins w:id="122" w:author="Andrew Fryer (@DEEPFAT)" w:date="2017-07-03T07:02:00Z">
              <w:r>
                <w:t>iOS</w:t>
              </w:r>
            </w:ins>
            <w:ins w:id="123" w:author="Andrew Fryer (@DEEPFAT)" w:date="2017-07-03T07:01:00Z">
              <w:r>
                <w:t xml:space="preserve"> (</w:t>
              </w:r>
            </w:ins>
            <w:ins w:id="124" w:author="Andrew Fryer" w:date="2017-07-03T07:01:00Z">
              <w:r>
                <w:fldChar w:fldCharType="begin"/>
              </w:r>
            </w:ins>
            <w:ins w:id="125" w:author="Andrew Fryer (@DEEPFAT)" w:date="2017-07-03T07:01:00Z">
              <w:r>
                <w:instrText xml:space="preserve"> HYPERLINK "</w:instrText>
              </w:r>
              <w:r w:rsidRPr="00541418">
                <w:instrText>https://docs.microsoft.com/en-us/windows-server/remote/remote-desktop-services/clients/remote-desktop-ios</w:instrText>
              </w:r>
              <w:r>
                <w:instrText xml:space="preserve">" </w:instrText>
              </w:r>
            </w:ins>
            <w:ins w:id="126" w:author="Andrew Fryer" w:date="2017-07-03T07:01:00Z">
              <w:r>
                <w:fldChar w:fldCharType="separate"/>
              </w:r>
            </w:ins>
            <w:r w:rsidRPr="00206379">
              <w:rPr>
                <w:rStyle w:val="Hyperlink"/>
              </w:rPr>
              <w:t>https://docs.microsoft.com/en-us/windows-server/remote/remote-desktop-services/clients/remote-desktop-ios</w:t>
            </w:r>
            <w:ins w:id="127" w:author="Andrew Fryer" w:date="2017-07-03T07:01:00Z">
              <w:r>
                <w:fldChar w:fldCharType="end"/>
              </w:r>
            </w:ins>
            <w:ins w:id="128" w:author="Andrew Fryer (@DEEPFAT)" w:date="2017-07-03T07:01:00Z">
              <w:r>
                <w:t>)</w:t>
              </w:r>
            </w:ins>
          </w:p>
          <w:p w14:paraId="54FB921D" w14:textId="0937942D" w:rsidR="00541418" w:rsidRDefault="00541418" w:rsidP="00AE600E">
            <w:pPr>
              <w:spacing w:after="215"/>
              <w:ind w:left="0" w:firstLine="0"/>
              <w:rPr>
                <w:ins w:id="129" w:author="Andrew Fryer (@DEEPFAT)" w:date="2017-07-03T07:02:00Z"/>
              </w:rPr>
            </w:pPr>
            <w:ins w:id="130" w:author="Andrew Fryer (@DEEPFAT)" w:date="2017-07-03T07:01:00Z">
              <w:r>
                <w:t>And</w:t>
              </w:r>
            </w:ins>
            <w:ins w:id="131" w:author="Andrew Fryer (@DEEPFAT)" w:date="2017-07-03T07:02:00Z">
              <w:r>
                <w:t xml:space="preserve"> this for Android </w:t>
              </w:r>
            </w:ins>
          </w:p>
          <w:p w14:paraId="343C30CE" w14:textId="304E8C8E" w:rsidR="00541418" w:rsidRDefault="00541418" w:rsidP="00AE600E">
            <w:pPr>
              <w:spacing w:after="215"/>
              <w:ind w:left="0" w:firstLine="0"/>
            </w:pPr>
            <w:ins w:id="132" w:author="Andrew Fryer" w:date="2017-07-03T07:02:00Z">
              <w:r>
                <w:fldChar w:fldCharType="begin"/>
              </w:r>
            </w:ins>
            <w:ins w:id="133" w:author="Andrew Fryer (@DEEPFAT)" w:date="2017-07-03T07:02:00Z">
              <w:r>
                <w:instrText xml:space="preserve"> HYPERLINK "</w:instrText>
              </w:r>
              <w:r w:rsidRPr="00541418">
                <w:instrText>https://docs.microsoft.com/en-us/windows-server/remote/remote-desktop-services/clients/remote-desktop-android</w:instrText>
              </w:r>
              <w:r>
                <w:instrText xml:space="preserve">" </w:instrText>
              </w:r>
            </w:ins>
            <w:ins w:id="134" w:author="Andrew Fryer" w:date="2017-07-03T07:02:00Z">
              <w:r>
                <w:fldChar w:fldCharType="separate"/>
              </w:r>
            </w:ins>
            <w:r w:rsidRPr="00206379">
              <w:rPr>
                <w:rStyle w:val="Hyperlink"/>
              </w:rPr>
              <w:t>https://docs.microsoft.com/en-us/windows-server/remote/remote-desktop-services/clients/remote-desktop-android</w:t>
            </w:r>
            <w:ins w:id="135" w:author="Andrew Fryer" w:date="2017-07-03T07:02:00Z">
              <w:r>
                <w:fldChar w:fldCharType="end"/>
              </w:r>
            </w:ins>
            <w:ins w:id="136" w:author="Andrew Fryer (@DEEPFAT)" w:date="2017-07-03T07:02:00Z">
              <w:r>
                <w:t xml:space="preserve"> </w:t>
              </w:r>
            </w:ins>
          </w:p>
          <w:p w14:paraId="449C9EB9" w14:textId="77777777" w:rsidR="00AE600E" w:rsidRDefault="00AE600E" w:rsidP="00AE600E">
            <w:pPr>
              <w:spacing w:after="215"/>
              <w:ind w:left="0" w:firstLine="0"/>
            </w:pPr>
          </w:p>
        </w:tc>
        <w:tc>
          <w:tcPr>
            <w:tcW w:w="9922" w:type="dxa"/>
            <w:tcBorders>
              <w:top w:val="single" w:sz="4" w:space="0" w:color="auto"/>
              <w:left w:val="single" w:sz="4" w:space="0" w:color="auto"/>
              <w:bottom w:val="single" w:sz="4" w:space="0" w:color="auto"/>
              <w:right w:val="single" w:sz="4" w:space="0" w:color="auto"/>
            </w:tcBorders>
            <w:tcPrChange w:id="137" w:author="Andrew Fryer (@DEEPFAT)" w:date="2017-07-03T06:59:00Z">
              <w:tcPr>
                <w:tcW w:w="10752" w:type="dxa"/>
                <w:tcBorders>
                  <w:top w:val="single" w:sz="4" w:space="0" w:color="auto"/>
                  <w:left w:val="single" w:sz="4" w:space="0" w:color="auto"/>
                  <w:bottom w:val="single" w:sz="4" w:space="0" w:color="auto"/>
                  <w:right w:val="single" w:sz="4" w:space="0" w:color="auto"/>
                </w:tcBorders>
              </w:tcPr>
            </w:tcPrChange>
          </w:tcPr>
          <w:p w14:paraId="4781EC15" w14:textId="3F262A72" w:rsidR="00AE600E" w:rsidRPr="00133687" w:rsidRDefault="00DA5B26" w:rsidP="0086320A">
            <w:pPr>
              <w:spacing w:before="360" w:after="160" w:line="259" w:lineRule="auto"/>
              <w:ind w:left="227" w:firstLine="0"/>
            </w:pPr>
            <w:ins w:id="138" w:author="Amy Nicholson" w:date="2017-07-14T08:57:00Z">
              <w:r>
                <w:rPr>
                  <w:noProof/>
                </w:rPr>
                <w:drawing>
                  <wp:inline distT="0" distB="0" distL="0" distR="0" wp14:anchorId="36373F1E" wp14:editId="196ADEB4">
                    <wp:extent cx="5860183" cy="3939896"/>
                    <wp:effectExtent l="0" t="0" r="7620" b="3810"/>
                    <wp:docPr id="4897" name="Picture 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 name="dsvm.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2855" cy="3941692"/>
                            </a:xfrm>
                            <a:prstGeom prst="rect">
                              <a:avLst/>
                            </a:prstGeom>
                          </pic:spPr>
                        </pic:pic>
                      </a:graphicData>
                    </a:graphic>
                  </wp:inline>
                </w:drawing>
              </w:r>
            </w:ins>
            <w:del w:id="139" w:author="Amy Nicholson" w:date="2017-07-14T08:56:00Z">
              <w:r w:rsidR="00AE600E" w:rsidDel="00DA5B26">
                <w:rPr>
                  <w:noProof/>
                </w:rPr>
                <w:drawing>
                  <wp:inline distT="0" distB="0" distL="0" distR="0" wp14:anchorId="41859771" wp14:editId="760C1118">
                    <wp:extent cx="4529797" cy="2832952"/>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5517"/>
                            <a:stretch/>
                          </pic:blipFill>
                          <pic:spPr bwMode="auto">
                            <a:xfrm>
                              <a:off x="0" y="0"/>
                              <a:ext cx="4643606" cy="2904128"/>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pPr>
        <w:spacing w:after="215"/>
        <w:ind w:left="0" w:firstLine="0"/>
        <w:rPr>
          <w:b/>
          <w:bCs/>
          <w:rPrChange w:id="140" w:author="Andrew Fryer (@DEEPFAT)" w:date="2017-06-12T02:32:00Z">
            <w:rPr/>
          </w:rPrChange>
        </w:rPr>
        <w:pPrChange w:id="141" w:author="Andrew Fryer (@DEEPFAT)" w:date="2017-06-12T02:32:00Z">
          <w:pPr>
            <w:ind w:left="0" w:firstLine="0"/>
          </w:pPr>
        </w:pPrChange>
      </w:pPr>
      <w:r w:rsidRPr="00910AA7">
        <w:rPr>
          <w:b/>
          <w:bCs/>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142" w:name="_Toc429567308"/>
      <w:r>
        <w:br w:type="page"/>
      </w:r>
    </w:p>
    <w:p w14:paraId="16453E92" w14:textId="24B1E12C" w:rsidR="000A42F0" w:rsidRPr="000A42F0" w:rsidRDefault="000A42F0" w:rsidP="000A42F0">
      <w:pPr>
        <w:pStyle w:val="Heading2"/>
      </w:pPr>
      <w:r>
        <w:lastRenderedPageBreak/>
        <w:t>Sign up to Power BI</w:t>
      </w:r>
      <w:bookmarkEnd w:id="142"/>
    </w:p>
    <w:p w14:paraId="31CBED20" w14:textId="77777777" w:rsidR="00DE08F4" w:rsidRDefault="00132227">
      <w:pPr>
        <w:numPr>
          <w:ilvl w:val="0"/>
          <w:numId w:val="2"/>
        </w:numPr>
        <w:spacing w:after="9"/>
        <w:ind w:left="713" w:hanging="360"/>
      </w:pPr>
      <w:r w:rsidRPr="00910AA7">
        <w:rPr>
          <w:b/>
          <w:bCs/>
        </w:rPr>
        <w:t>Signup:</w:t>
      </w:r>
      <w:r>
        <w:t xml:space="preserve"> Go to </w:t>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rPr>
          <w:color w:val="0563C1"/>
          <w:u w:val="single" w:color="0563C1"/>
        </w:rPr>
        <w:t>www.powerbi.com</w:t>
      </w:r>
      <w:r w:rsidR="00204EF9">
        <w:rPr>
          <w:color w:val="0563C1"/>
          <w:u w:val="single" w:color="0563C1"/>
        </w:rPr>
        <w:fldChar w:fldCharType="end"/>
      </w:r>
      <w:r w:rsidR="00204EF9">
        <w:fldChar w:fldCharType="begin"/>
      </w:r>
      <w:r w:rsidR="00204EF9">
        <w:instrText xml:space="preserve"> HYPERLINK "https://microsoft-my.sharepoint.com/personal/pleblanc_microsoft_com/Documents/Dashboards%20in%20a%20Day/Lab%20Instructions/www.powerbi.com" \h </w:instrText>
      </w:r>
      <w:r w:rsidR="00204EF9">
        <w:fldChar w:fldCharType="separate"/>
      </w:r>
      <w:r>
        <w:t xml:space="preserve"> </w:t>
      </w:r>
      <w:r w:rsidR="00204EF9">
        <w:fldChar w:fldCharType="end"/>
      </w:r>
      <w:r>
        <w:t>and sign up for a Power BI with a business email address.</w:t>
      </w:r>
      <w:r w:rsidRPr="00910AA7">
        <w:rPr>
          <w:b/>
          <w:bCs/>
        </w:rPr>
        <w:t xml:space="preserve"> </w:t>
      </w:r>
      <w:r>
        <w:t xml:space="preserve"> </w:t>
      </w:r>
    </w:p>
    <w:p w14:paraId="22685694" w14:textId="765046A9" w:rsidR="00DE08F4" w:rsidRDefault="00132227" w:rsidP="006F4654">
      <w:pPr>
        <w:numPr>
          <w:ilvl w:val="0"/>
          <w:numId w:val="71"/>
        </w:numPr>
        <w:spacing w:after="25"/>
        <w:ind w:hanging="360"/>
      </w:pPr>
      <w:r>
        <w:t xml:space="preserve">Download and install </w:t>
      </w:r>
      <w:r w:rsidRPr="00910AA7">
        <w:rPr>
          <w:b/>
          <w:bCs/>
        </w:rPr>
        <w:t>Microsoft Power BI Desktop</w:t>
      </w:r>
      <w:r>
        <w:t xml:space="preserve"> and </w:t>
      </w:r>
      <w:r w:rsidRPr="00910AA7">
        <w:rPr>
          <w:b/>
          <w:bCs/>
        </w:rPr>
        <w:t>Microsoft Personal Gateway</w:t>
      </w:r>
      <w:r>
        <w:t xml:space="preserve"> from </w:t>
      </w:r>
      <w:r w:rsidR="00204EF9">
        <w:fldChar w:fldCharType="begin"/>
      </w:r>
      <w:r w:rsidR="00204EF9">
        <w:instrText xml:space="preserve"> HYPERLINK "https://powerbi.microsoft.com/downloads" \h </w:instrText>
      </w:r>
      <w:r w:rsidR="00204EF9">
        <w:fldChar w:fldCharType="separate"/>
      </w:r>
      <w:r>
        <w:rPr>
          <w:color w:val="0563C1"/>
          <w:u w:val="single" w:color="0563C1"/>
        </w:rPr>
        <w:t>https://powerbi.microsoft.com/downloads</w:t>
      </w:r>
      <w:r w:rsidR="00204EF9">
        <w:rPr>
          <w:color w:val="0563C1"/>
          <w:u w:val="single" w:color="0563C1"/>
        </w:rPr>
        <w:fldChar w:fldCharType="end"/>
      </w:r>
      <w:r w:rsidR="00204EF9">
        <w:fldChar w:fldCharType="begin"/>
      </w:r>
      <w:r w:rsidR="00204EF9">
        <w:instrText xml:space="preserve"> HYPERLINK "https://powerbi.microsoft.com/downloads" \h </w:instrText>
      </w:r>
      <w:r w:rsidR="00204EF9">
        <w:fldChar w:fldCharType="separate"/>
      </w:r>
      <w:r w:rsidR="00A50319">
        <w:t>.</w:t>
      </w:r>
      <w:r w:rsidR="00204EF9">
        <w:fldChar w:fldCharType="end"/>
      </w:r>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143" w:name="_Toc429567309"/>
      <w:r>
        <w:t>Sample Data and lab Guide</w:t>
      </w:r>
      <w:bookmarkEnd w:id="143"/>
    </w:p>
    <w:p w14:paraId="2F2E71C5" w14:textId="11CBA3DE" w:rsidR="00301E59" w:rsidRDefault="00301E59" w:rsidP="00301E59">
      <w:r>
        <w:t>The data used in this lab is p</w:t>
      </w:r>
      <w:r w:rsidR="0086320A">
        <w:t>artly stored on Azure in a SQL D</w:t>
      </w:r>
      <w:r>
        <w:t xml:space="preserve">ata </w:t>
      </w:r>
      <w:r w:rsidR="0086320A">
        <w:t>W</w:t>
      </w:r>
      <w:r>
        <w:t xml:space="preserve">arehouse </w:t>
      </w:r>
      <w:r w:rsidR="0086320A">
        <w:t>(SQLDW)</w:t>
      </w:r>
      <w:ins w:id="144" w:author="Amy Nicholson" w:date="2017-07-13T19:14:00Z">
        <w:r w:rsidR="00F551C9">
          <w:t xml:space="preserve"> </w:t>
        </w:r>
      </w:ins>
      <w:r w:rsidR="0086320A">
        <w:t>a</w:t>
      </w:r>
      <w:r>
        <w:t>nd</w:t>
      </w:r>
      <w:del w:id="145" w:author="Amy Nicholson" w:date="2017-07-13T19:15:00Z">
        <w:r w:rsidDel="00F551C9">
          <w:delText xml:space="preserve"> there a</w:delText>
        </w:r>
      </w:del>
      <w:r>
        <w:t xml:space="preserve"> few local files</w:t>
      </w:r>
      <w:ins w:id="146" w:author="Amy Nicholson" w:date="2017-07-13T19:15:00Z">
        <w:r w:rsidR="00F551C9">
          <w:t>. The</w:t>
        </w:r>
      </w:ins>
      <w:del w:id="147" w:author="Amy Nicholson" w:date="2017-07-13T19:15:00Z">
        <w:r w:rsidDel="00F551C9">
          <w:delText xml:space="preserve"> and the</w:delText>
        </w:r>
      </w:del>
      <w:r>
        <w:t xml:space="preserve"> lab guide itself </w:t>
      </w:r>
      <w:del w:id="148" w:author="Amy Nicholson" w:date="2017-07-13T19:15:00Z">
        <w:r w:rsidDel="00F551C9">
          <w:delText xml:space="preserve">which </w:delText>
        </w:r>
      </w:del>
      <w:ins w:id="149" w:author="Amy Nicholson" w:date="2017-07-13T19:15:00Z">
        <w:r w:rsidR="00F551C9">
          <w:t xml:space="preserve">and the local files </w:t>
        </w:r>
      </w:ins>
      <w:r>
        <w:t xml:space="preserve">can be found on </w:t>
      </w:r>
      <w:del w:id="150" w:author="Amy Nicholson" w:date="2017-07-13T19:15:00Z">
        <w:r w:rsidDel="00F551C9">
          <w:delText>One Drive at ..</w:delText>
        </w:r>
      </w:del>
      <w:ins w:id="151" w:author="Amy Nicholson" w:date="2017-07-13T19:15:00Z">
        <w:r w:rsidR="00F551C9">
          <w:t xml:space="preserve">GitHub: </w:t>
        </w:r>
      </w:ins>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1D4ABB9F" w:rsidR="00DE08F4" w:rsidRDefault="00132227">
      <w:pPr>
        <w:spacing w:after="36" w:line="216" w:lineRule="auto"/>
        <w:ind w:left="-5" w:right="153"/>
      </w:pPr>
      <w:r w:rsidRPr="00F551C9">
        <w:rPr>
          <w:b/>
          <w:i/>
          <w:rPrChange w:id="152" w:author="Amy Nicholson" w:date="2017-07-13T19:15:00Z">
            <w:rPr/>
          </w:rPrChange>
        </w:rPr>
        <w:t>NOTE:</w:t>
      </w:r>
      <w:del w:id="153" w:author="Amy Nicholson" w:date="2017-07-13T19:15:00Z">
        <w:r w:rsidRPr="00F551C9" w:rsidDel="00F551C9">
          <w:rPr>
            <w:b/>
            <w:i/>
            <w:rPrChange w:id="154" w:author="Amy Nicholson" w:date="2017-07-13T19:15:00Z">
              <w:rPr/>
            </w:rPrChange>
          </w:rPr>
          <w:delText xml:space="preserve"> </w:delText>
        </w:r>
      </w:del>
      <w:r w:rsidRPr="00F551C9">
        <w:rPr>
          <w:b/>
          <w:i/>
          <w:rPrChange w:id="155" w:author="Amy Nicholson" w:date="2017-07-13T19:15:00Z">
            <w:rPr/>
          </w:rPrChange>
        </w:rPr>
        <w:t xml:space="preserve"> </w:t>
      </w:r>
      <w:r w:rsidRPr="00301E59">
        <w:t xml:space="preserve">This lab is using real anonymized data and is provided by ObviEnce LLC. Visit their site to learn about their services: </w:t>
      </w:r>
      <w:r w:rsidR="00204EF9">
        <w:fldChar w:fldCharType="begin"/>
      </w:r>
      <w:r w:rsidR="00204EF9">
        <w:instrText xml:space="preserve"> HYPERLINK "http://www.obvience.com" </w:instrText>
      </w:r>
      <w:r w:rsidR="00204EF9">
        <w:fldChar w:fldCharType="separate"/>
      </w:r>
      <w:r w:rsidR="00301E59" w:rsidRPr="00F773B1">
        <w:rPr>
          <w:rStyle w:val="Hyperlink"/>
        </w:rPr>
        <w:t>www.obvience.com</w:t>
      </w:r>
      <w:r w:rsidR="00204EF9">
        <w:rPr>
          <w:rStyle w:val="Hyperlink"/>
        </w:rPr>
        <w:fldChar w:fldCharType="end"/>
      </w:r>
      <w:r w:rsidR="00301E59">
        <w:t xml:space="preserve"> </w:t>
      </w:r>
      <w:r w:rsidR="00301E59" w:rsidRPr="00301E59">
        <w:t xml:space="preserve">  </w:t>
      </w:r>
      <w:r w:rsidR="00204EF9">
        <w:fldChar w:fldCharType="begin"/>
      </w:r>
      <w:r w:rsidR="00204EF9">
        <w:instrText xml:space="preserve"> HYPERLINK "http://www.obvience.com/" \h </w:instrText>
      </w:r>
      <w:r w:rsidR="00204EF9">
        <w:fldChar w:fldCharType="separate"/>
      </w:r>
      <w:r w:rsidRPr="00301E59">
        <w:t>.</w:t>
      </w:r>
      <w:r w:rsidR="00204EF9">
        <w:fldChar w:fldCharType="end"/>
      </w:r>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156" w:name="_Toc429567310"/>
      <w:r>
        <w:lastRenderedPageBreak/>
        <w:t>Introduction</w:t>
      </w:r>
      <w:bookmarkEnd w:id="156"/>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157" w:name="_Toc429567311"/>
      <w:r>
        <w:t>Data Set</w:t>
      </w:r>
      <w:bookmarkEnd w:id="157"/>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158" w:name="_Toc429567312"/>
      <w:r>
        <w:t>Course Outline</w:t>
      </w:r>
      <w:bookmarkEnd w:id="158"/>
      <w:r>
        <w:t xml:space="preserve"> </w:t>
      </w:r>
    </w:p>
    <w:p w14:paraId="1DFFB524" w14:textId="77777777" w:rsidR="00DE08F4" w:rsidRDefault="00132227">
      <w:pPr>
        <w:numPr>
          <w:ilvl w:val="0"/>
          <w:numId w:val="3"/>
        </w:numPr>
        <w:spacing w:after="21"/>
        <w:ind w:hanging="360"/>
      </w:pPr>
      <w:r>
        <w:t xml:space="preserve">Power BI Desktop  </w:t>
      </w:r>
    </w:p>
    <w:p w14:paraId="75D4E23E" w14:textId="77777777" w:rsidR="00DE08F4" w:rsidRDefault="00132227">
      <w:pPr>
        <w:numPr>
          <w:ilvl w:val="0"/>
          <w:numId w:val="3"/>
        </w:numPr>
        <w:spacing w:after="18"/>
        <w:ind w:hanging="360"/>
      </w:pPr>
      <w:r>
        <w:t xml:space="preserve">Power BI Service – Part I </w:t>
      </w:r>
    </w:p>
    <w:p w14:paraId="02F85F43" w14:textId="77777777" w:rsidR="00DE08F4" w:rsidRDefault="00132227">
      <w:pPr>
        <w:numPr>
          <w:ilvl w:val="0"/>
          <w:numId w:val="3"/>
        </w:numPr>
        <w:spacing w:after="18"/>
        <w:ind w:hanging="360"/>
      </w:pPr>
      <w:r>
        <w:t xml:space="preserve">Power BI Service – Part II </w:t>
      </w:r>
    </w:p>
    <w:p w14:paraId="0D6B2ED6" w14:textId="77777777" w:rsidR="00DE08F4" w:rsidRDefault="00132227">
      <w:pPr>
        <w:numPr>
          <w:ilvl w:val="0"/>
          <w:numId w:val="3"/>
        </w:numPr>
        <w:spacing w:after="21"/>
        <w:ind w:hanging="360"/>
      </w:pPr>
      <w:r>
        <w:t xml:space="preserve">Q&amp;A </w:t>
      </w:r>
    </w:p>
    <w:p w14:paraId="63F082A3" w14:textId="77777777" w:rsidR="00DE08F4" w:rsidRDefault="00132227">
      <w:pPr>
        <w:numPr>
          <w:ilvl w:val="0"/>
          <w:numId w:val="3"/>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159" w:name="_Toc429567313"/>
      <w:r>
        <w:lastRenderedPageBreak/>
        <w:t>Power BI Desktop</w:t>
      </w:r>
      <w:bookmarkEnd w:id="159"/>
      <w:r>
        <w:t xml:space="preserve">  </w:t>
      </w:r>
    </w:p>
    <w:p w14:paraId="40F3E732" w14:textId="77777777" w:rsidR="00DE08F4" w:rsidRDefault="00132227" w:rsidP="007D761B">
      <w:pPr>
        <w:pStyle w:val="Heading2"/>
      </w:pPr>
      <w:bookmarkStart w:id="160" w:name="_Toc429567314"/>
      <w:r>
        <w:t>Importing Data</w:t>
      </w:r>
      <w:bookmarkEnd w:id="160"/>
      <w:r>
        <w:t xml:space="preserve"> </w:t>
      </w:r>
    </w:p>
    <w:p w14:paraId="67F94DDE" w14:textId="4C7AF6D3" w:rsidR="00DE08F4" w:rsidRDefault="00132227">
      <w:pPr>
        <w:spacing w:after="208"/>
        <w:ind w:left="-5"/>
      </w:pPr>
      <w:r>
        <w:t xml:space="preserve">In this </w:t>
      </w:r>
      <w:del w:id="161" w:author="Amy Nicholson" w:date="2017-07-13T19:18:00Z">
        <w:r w:rsidDel="008D5522">
          <w:delText>section</w:delText>
        </w:r>
      </w:del>
      <w:ins w:id="162" w:author="Amy Nicholson" w:date="2017-07-13T19:18:00Z">
        <w:r w:rsidR="008D5522">
          <w:t>section,</w:t>
        </w:r>
      </w:ins>
      <w:r>
        <w:t xml:space="preserve"> you will be importing sales data of VanArsdel and competing companies within</w:t>
      </w:r>
      <w:ins w:id="163" w:author="Amy Nicholson" w:date="2017-07-13T19:18:00Z">
        <w:r w:rsidR="008D5522">
          <w:t xml:space="preserve"> the</w:t>
        </w:r>
      </w:ins>
      <w:r>
        <w:t xml:space="preserve"> United States which are being maintained in a</w:t>
      </w:r>
      <w:ins w:id="164" w:author="Amy Nicholson" w:date="2017-07-13T19:18:00Z">
        <w:r w:rsidR="008D5522">
          <w:t xml:space="preserve"> SQL Data Warehouse</w:t>
        </w:r>
      </w:ins>
      <w:del w:id="165" w:author="Amy Nicholson" w:date="2017-07-13T19:18:00Z">
        <w:r w:rsidDel="008D5522">
          <w:delText>n access database</w:delText>
        </w:r>
      </w:del>
      <w:r>
        <w:t xml:space="preserve">.  In </w:t>
      </w:r>
      <w:del w:id="166" w:author="Amy Nicholson" w:date="2017-07-13T19:18:00Z">
        <w:r w:rsidDel="008D5522">
          <w:delText>addition</w:delText>
        </w:r>
      </w:del>
      <w:ins w:id="167" w:author="Amy Nicholson" w:date="2017-07-13T19:18:00Z">
        <w:r w:rsidR="008D5522">
          <w:t>addition,</w:t>
        </w:r>
      </w:ins>
      <w:r>
        <w:t xml:space="preserve"> you also will be merging sales data from other countries. </w:t>
      </w:r>
    </w:p>
    <w:p w14:paraId="622D1C48" w14:textId="77777777" w:rsidR="00DE08F4" w:rsidRDefault="00132227">
      <w:pPr>
        <w:pStyle w:val="Heading2"/>
        <w:ind w:left="-5"/>
      </w:pPr>
      <w:bookmarkStart w:id="168" w:name="_Toc429567315"/>
      <w:r>
        <w:t>Launching Power BI Desktop and Loading Data</w:t>
      </w:r>
      <w:bookmarkEnd w:id="168"/>
      <w:r>
        <w:t xml:space="preserve"> </w:t>
      </w:r>
    </w:p>
    <w:tbl>
      <w:tblPr>
        <w:tblStyle w:val="TableGrid1"/>
        <w:tblW w:w="14591" w:type="dxa"/>
        <w:tblInd w:w="5" w:type="dxa"/>
        <w:tblCellMar>
          <w:right w:w="131" w:type="dxa"/>
        </w:tblCellMar>
        <w:tblLook w:val="04A0" w:firstRow="1" w:lastRow="0" w:firstColumn="1" w:lastColumn="0" w:noHBand="0" w:noVBand="1"/>
        <w:tblPrChange w:id="169" w:author="Andrew Fryer (@DEEPFAT)" w:date="2017-06-12T02:32:00Z">
          <w:tblPr>
            <w:tblStyle w:val="TableGrid1"/>
            <w:tblW w:w="14591" w:type="dxa"/>
            <w:tblInd w:w="5" w:type="dxa"/>
            <w:tblCellMar>
              <w:right w:w="131" w:type="dxa"/>
            </w:tblCellMar>
            <w:tblLook w:val="04A0" w:firstRow="1" w:lastRow="0" w:firstColumn="1" w:lastColumn="0" w:noHBand="0" w:noVBand="1"/>
          </w:tblPr>
        </w:tblPrChange>
      </w:tblPr>
      <w:tblGrid>
        <w:gridCol w:w="878"/>
        <w:gridCol w:w="62"/>
        <w:gridCol w:w="4195"/>
        <w:gridCol w:w="9456"/>
        <w:tblGridChange w:id="170">
          <w:tblGrid>
            <w:gridCol w:w="360"/>
            <w:gridCol w:w="360"/>
            <w:gridCol w:w="220"/>
            <w:gridCol w:w="140"/>
            <w:gridCol w:w="360"/>
            <w:gridCol w:w="3695"/>
            <w:gridCol w:w="9456"/>
          </w:tblGrid>
        </w:tblGridChange>
      </w:tblGrid>
      <w:tr w:rsidR="00DE08F4" w14:paraId="79F07E3B" w14:textId="77777777" w:rsidTr="2F252EEF">
        <w:trPr>
          <w:trHeight w:val="399"/>
          <w:trPrChange w:id="171"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single" w:sz="4" w:space="0" w:color="000000" w:themeColor="text1"/>
              <w:right w:val="nil"/>
            </w:tcBorders>
            <w:vAlign w:val="bottom"/>
            <w:tcPrChange w:id="172" w:author="Andrew Fryer (@DEEPFAT)" w:date="2017-06-12T02:32:00Z">
              <w:tcPr>
                <w:tcW w:w="828" w:type="dxa"/>
                <w:gridSpan w:val="2"/>
                <w:tcBorders>
                  <w:top w:val="single" w:sz="4" w:space="0" w:color="000000"/>
                  <w:left w:val="single" w:sz="4" w:space="0" w:color="000000"/>
                  <w:bottom w:val="single" w:sz="4" w:space="0" w:color="000000"/>
                  <w:right w:val="nil"/>
                </w:tcBorders>
              </w:tcPr>
            </w:tcPrChange>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themeColor="text1"/>
              <w:left w:val="nil"/>
              <w:bottom w:val="single" w:sz="4" w:space="0" w:color="000000" w:themeColor="text1"/>
              <w:right w:val="single" w:sz="4" w:space="0" w:color="000000" w:themeColor="text1"/>
            </w:tcBorders>
            <w:tcPrChange w:id="173" w:author="Andrew Fryer (@DEEPFAT)" w:date="2017-06-12T02:32:00Z">
              <w:tcPr>
                <w:tcW w:w="4265" w:type="dxa"/>
                <w:gridSpan w:val="2"/>
                <w:tcBorders>
                  <w:top w:val="single" w:sz="4" w:space="0" w:color="000000"/>
                  <w:left w:val="nil"/>
                  <w:bottom w:val="single" w:sz="4" w:space="0" w:color="000000"/>
                  <w:right w:val="single" w:sz="4" w:space="0" w:color="000000"/>
                </w:tcBorders>
              </w:tcPr>
            </w:tcPrChange>
          </w:tcPr>
          <w:p w14:paraId="3E70C005" w14:textId="77777777" w:rsidR="00DE08F4" w:rsidRPr="0086320A" w:rsidRDefault="00DE08F4">
            <w:pPr>
              <w:spacing w:after="160" w:line="259" w:lineRule="auto"/>
              <w:ind w:left="0" w:firstLine="0"/>
            </w:pPr>
          </w:p>
        </w:tc>
        <w:tc>
          <w:tcPr>
            <w:tcW w:w="949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4" w:author="Andrew Fryer (@DEEPFAT)" w:date="2017-06-12T02:32:00Z">
              <w:tcPr>
                <w:tcW w:w="9498" w:type="dxa"/>
                <w:tcBorders>
                  <w:top w:val="single" w:sz="4" w:space="0" w:color="000000"/>
                  <w:left w:val="single" w:sz="4" w:space="0" w:color="000000"/>
                  <w:bottom w:val="single" w:sz="4" w:space="0" w:color="000000"/>
                  <w:right w:val="single" w:sz="4" w:space="0" w:color="000000"/>
                </w:tcBorders>
              </w:tcPr>
            </w:tcPrChange>
          </w:tcPr>
          <w:p w14:paraId="06836619" w14:textId="77777777" w:rsidR="00DE08F4" w:rsidRDefault="00132227">
            <w:pPr>
              <w:spacing w:after="0" w:line="259" w:lineRule="auto"/>
              <w:ind w:left="106" w:firstLine="0"/>
            </w:pPr>
            <w:r>
              <w:t xml:space="preserve"> </w:t>
            </w:r>
          </w:p>
        </w:tc>
      </w:tr>
      <w:tr w:rsidR="00DE08F4" w14:paraId="5393220B" w14:textId="77777777" w:rsidTr="2F252EEF">
        <w:trPr>
          <w:trHeight w:val="303"/>
          <w:trPrChange w:id="175" w:author="Andrew Fryer (@DEEPFAT)" w:date="2017-06-12T02:32:00Z">
            <w:trPr>
              <w:gridAfter w:val="0"/>
            </w:trPr>
          </w:trPrChange>
        </w:trPr>
        <w:tc>
          <w:tcPr>
            <w:tcW w:w="828" w:type="dxa"/>
            <w:gridSpan w:val="2"/>
            <w:tcBorders>
              <w:top w:val="single" w:sz="4" w:space="0" w:color="000000" w:themeColor="text1"/>
              <w:left w:val="single" w:sz="4" w:space="0" w:color="000000" w:themeColor="text1"/>
              <w:bottom w:val="nil"/>
              <w:right w:val="nil"/>
            </w:tcBorders>
            <w:tcPrChange w:id="176" w:author="Andrew Fryer (@DEEPFAT)" w:date="2017-06-12T02:32:00Z">
              <w:tcPr>
                <w:tcW w:w="828" w:type="dxa"/>
                <w:gridSpan w:val="2"/>
                <w:tcBorders>
                  <w:top w:val="single" w:sz="4" w:space="0" w:color="000000"/>
                  <w:left w:val="single" w:sz="4" w:space="0" w:color="000000"/>
                  <w:bottom w:val="nil"/>
                  <w:right w:val="nil"/>
                </w:tcBorders>
              </w:tcPr>
            </w:tcPrChange>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themeColor="text1"/>
              <w:left w:val="nil"/>
              <w:bottom w:val="nil"/>
              <w:right w:val="single" w:sz="4" w:space="0" w:color="000000" w:themeColor="text1"/>
            </w:tcBorders>
            <w:tcPrChange w:id="177" w:author="Andrew Fryer (@DEEPFAT)" w:date="2017-06-12T02:32:00Z">
              <w:tcPr>
                <w:tcW w:w="4265" w:type="dxa"/>
                <w:gridSpan w:val="2"/>
                <w:tcBorders>
                  <w:top w:val="single" w:sz="4" w:space="0" w:color="000000"/>
                  <w:left w:val="nil"/>
                  <w:bottom w:val="nil"/>
                  <w:right w:val="single" w:sz="4" w:space="0" w:color="000000"/>
                </w:tcBorders>
              </w:tcPr>
            </w:tcPrChange>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themeColor="text1"/>
              <w:left w:val="single" w:sz="4" w:space="0" w:color="000000" w:themeColor="text1"/>
              <w:bottom w:val="nil"/>
              <w:right w:val="single" w:sz="4" w:space="0" w:color="000000" w:themeColor="text1"/>
            </w:tcBorders>
            <w:tcPrChange w:id="178" w:author="Andrew Fryer (@DEEPFAT)" w:date="2017-06-12T02:32:00Z">
              <w:tcPr>
                <w:tcW w:w="9498" w:type="dxa"/>
                <w:tcBorders>
                  <w:top w:val="single" w:sz="4" w:space="0" w:color="000000"/>
                  <w:left w:val="single" w:sz="4" w:space="0" w:color="000000"/>
                  <w:bottom w:val="nil"/>
                  <w:right w:val="single" w:sz="4" w:space="0" w:color="000000"/>
                </w:tcBorders>
              </w:tcPr>
            </w:tcPrChange>
          </w:tcPr>
          <w:p w14:paraId="5FF19FFA" w14:textId="77777777" w:rsidR="00DE08F4" w:rsidRPr="000C007F" w:rsidRDefault="00DE08F4">
            <w:pPr>
              <w:spacing w:after="160" w:line="259" w:lineRule="auto"/>
              <w:ind w:left="0" w:firstLine="0"/>
              <w:rPr>
                <w:highlight w:val="yellow"/>
              </w:rPr>
            </w:pPr>
          </w:p>
        </w:tc>
      </w:tr>
      <w:tr w:rsidR="00DE08F4" w:rsidDel="005B0084" w14:paraId="2291E185" w14:textId="581D4E1C" w:rsidTr="00EE410F">
        <w:trPr>
          <w:trHeight w:val="581"/>
          <w:del w:id="179" w:author="Andrew Fryer (@DEEPFAT)" w:date="2017-06-08T16:40:00Z"/>
        </w:trPr>
        <w:tc>
          <w:tcPr>
            <w:tcW w:w="828" w:type="dxa"/>
            <w:gridSpan w:val="2"/>
            <w:tcBorders>
              <w:top w:val="nil"/>
              <w:left w:val="single" w:sz="4" w:space="0" w:color="000000"/>
              <w:bottom w:val="nil"/>
              <w:right w:val="nil"/>
            </w:tcBorders>
          </w:tcPr>
          <w:p w14:paraId="4E8DF33C" w14:textId="05422660" w:rsidR="00DE08F4" w:rsidRPr="0086320A" w:rsidDel="005B0084" w:rsidRDefault="00132227">
            <w:pPr>
              <w:spacing w:after="0" w:line="259" w:lineRule="auto"/>
              <w:ind w:left="0" w:firstLine="0"/>
              <w:rPr>
                <w:del w:id="180" w:author="Andrew Fryer (@DEEPFAT)" w:date="2017-06-08T16:40:00Z"/>
              </w:rPr>
              <w:pPrChange w:id="181" w:author="Andrew Fryer (@DEEPFAT)" w:date="2017-06-08T16:40:00Z">
                <w:pPr>
                  <w:spacing w:after="0" w:line="259" w:lineRule="auto"/>
                  <w:ind w:left="468" w:firstLine="0"/>
                </w:pPr>
              </w:pPrChange>
            </w:pPr>
            <w:del w:id="182" w:author="Andrew Fryer (@DEEPFAT)" w:date="2017-06-08T16:40:00Z">
              <w:r w:rsidRPr="0086320A" w:rsidDel="005B0084">
                <w:delText>2.</w:delText>
              </w:r>
              <w:r w:rsidRPr="0086320A" w:rsidDel="005B0084">
                <w:rPr>
                  <w:rFonts w:ascii="Arial" w:eastAsia="Arial" w:hAnsi="Arial" w:cs="Arial"/>
                </w:rPr>
                <w:delText xml:space="preserve"> </w:delText>
              </w:r>
            </w:del>
          </w:p>
        </w:tc>
        <w:tc>
          <w:tcPr>
            <w:tcW w:w="4265" w:type="dxa"/>
            <w:tcBorders>
              <w:top w:val="nil"/>
              <w:left w:val="nil"/>
              <w:bottom w:val="nil"/>
              <w:right w:val="single" w:sz="4" w:space="0" w:color="000000"/>
            </w:tcBorders>
          </w:tcPr>
          <w:p w14:paraId="36B92C93" w14:textId="196A0D18" w:rsidR="00DE08F4" w:rsidRPr="0086320A" w:rsidDel="005B0084" w:rsidRDefault="00132227">
            <w:pPr>
              <w:spacing w:after="0" w:line="259" w:lineRule="auto"/>
              <w:ind w:left="0" w:firstLine="0"/>
              <w:rPr>
                <w:del w:id="183" w:author="Andrew Fryer (@DEEPFAT)" w:date="2017-06-08T16:40:00Z"/>
              </w:rPr>
            </w:pPr>
            <w:del w:id="184" w:author="Andrew Fryer (@DEEPFAT)" w:date="2017-06-08T16:40:00Z">
              <w:r w:rsidRPr="0086320A" w:rsidDel="005B0084">
                <w:delText xml:space="preserve">Click the play button to get an overview of Power BI Desktop </w:delText>
              </w:r>
            </w:del>
          </w:p>
        </w:tc>
        <w:tc>
          <w:tcPr>
            <w:tcW w:w="9498" w:type="dxa"/>
            <w:tcBorders>
              <w:top w:val="nil"/>
              <w:left w:val="single" w:sz="4" w:space="0" w:color="000000"/>
              <w:bottom w:val="nil"/>
              <w:right w:val="single" w:sz="4" w:space="0" w:color="000000"/>
            </w:tcBorders>
          </w:tcPr>
          <w:p w14:paraId="78EFCCD4" w14:textId="20B197E7" w:rsidR="00DE08F4" w:rsidRPr="0086320A" w:rsidDel="005B0084" w:rsidRDefault="00132227">
            <w:pPr>
              <w:spacing w:after="0" w:line="259" w:lineRule="auto"/>
              <w:ind w:left="105" w:firstLine="0"/>
              <w:rPr>
                <w:del w:id="185" w:author="Andrew Fryer (@DEEPFAT)" w:date="2017-06-08T16:40:00Z"/>
              </w:rPr>
            </w:pPr>
            <w:del w:id="186" w:author="Andrew Fryer (@DEEPFAT)" w:date="2017-06-08T16:40:00Z">
              <w:r w:rsidRPr="0086320A" w:rsidDel="005B0084">
                <w:rPr>
                  <w:noProof/>
                </w:rPr>
                <w:drawing>
                  <wp:inline distT="0" distB="0" distL="0" distR="0" wp14:anchorId="09359008" wp14:editId="2098BD69">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28"/>
                            <a:stretch>
                              <a:fillRect/>
                            </a:stretch>
                          </pic:blipFill>
                          <pic:spPr>
                            <a:xfrm>
                              <a:off x="0" y="0"/>
                              <a:ext cx="4779010" cy="932815"/>
                            </a:xfrm>
                            <a:prstGeom prst="rect">
                              <a:avLst/>
                            </a:prstGeom>
                          </pic:spPr>
                        </pic:pic>
                      </a:graphicData>
                    </a:graphic>
                  </wp:inline>
                </w:drawing>
              </w:r>
            </w:del>
          </w:p>
        </w:tc>
      </w:tr>
      <w:tr w:rsidR="00DE08F4" w:rsidDel="005B0084" w14:paraId="69E0CA3D" w14:textId="5346CD94" w:rsidTr="00EE410F">
        <w:trPr>
          <w:trHeight w:val="1103"/>
          <w:del w:id="187" w:author="Andrew Fryer (@DEEPFAT)" w:date="2017-06-08T16:40:00Z"/>
        </w:trPr>
        <w:tc>
          <w:tcPr>
            <w:tcW w:w="828" w:type="dxa"/>
            <w:gridSpan w:val="2"/>
            <w:tcBorders>
              <w:top w:val="nil"/>
              <w:left w:val="single" w:sz="4" w:space="0" w:color="000000"/>
              <w:bottom w:val="single" w:sz="4" w:space="0" w:color="auto"/>
              <w:right w:val="nil"/>
            </w:tcBorders>
          </w:tcPr>
          <w:p w14:paraId="51857293" w14:textId="77E733ED" w:rsidR="00DE08F4" w:rsidRPr="0086320A" w:rsidDel="005B0084" w:rsidRDefault="00132227">
            <w:pPr>
              <w:spacing w:after="161" w:line="259" w:lineRule="auto"/>
              <w:ind w:left="468" w:firstLine="0"/>
              <w:rPr>
                <w:del w:id="188" w:author="Andrew Fryer (@DEEPFAT)" w:date="2017-06-08T16:40:00Z"/>
              </w:rPr>
            </w:pPr>
            <w:del w:id="189" w:author="Andrew Fryer (@DEEPFAT)" w:date="2017-06-08T16:40:00Z">
              <w:r w:rsidRPr="0086320A" w:rsidDel="005B0084">
                <w:delText>3.</w:delText>
              </w:r>
              <w:r w:rsidRPr="0086320A" w:rsidDel="005B0084">
                <w:rPr>
                  <w:rFonts w:ascii="Arial" w:eastAsia="Arial" w:hAnsi="Arial" w:cs="Arial"/>
                </w:rPr>
                <w:delText xml:space="preserve"> </w:delText>
              </w:r>
            </w:del>
          </w:p>
          <w:p w14:paraId="07894148" w14:textId="774A762A" w:rsidR="00DE08F4" w:rsidRPr="0086320A" w:rsidDel="005B0084" w:rsidRDefault="00132227">
            <w:pPr>
              <w:spacing w:after="0" w:line="259" w:lineRule="auto"/>
              <w:ind w:left="108" w:firstLine="0"/>
              <w:rPr>
                <w:del w:id="190" w:author="Andrew Fryer (@DEEPFAT)" w:date="2017-06-08T16:40:00Z"/>
              </w:rPr>
            </w:pPr>
            <w:del w:id="191" w:author="Andrew Fryer (@DEEPFAT)" w:date="2017-06-08T16:40:00Z">
              <w:r w:rsidRPr="0086320A" w:rsidDel="005B0084">
                <w:delText xml:space="preserve"> </w:delText>
              </w:r>
            </w:del>
          </w:p>
        </w:tc>
        <w:tc>
          <w:tcPr>
            <w:tcW w:w="4265" w:type="dxa"/>
            <w:tcBorders>
              <w:top w:val="nil"/>
              <w:left w:val="nil"/>
              <w:bottom w:val="single" w:sz="4" w:space="0" w:color="auto"/>
              <w:right w:val="single" w:sz="4" w:space="0" w:color="000000"/>
            </w:tcBorders>
          </w:tcPr>
          <w:p w14:paraId="379A0C65" w14:textId="2ADFA426" w:rsidR="00DE08F4" w:rsidRPr="0086320A" w:rsidDel="005B0084" w:rsidRDefault="00132227">
            <w:pPr>
              <w:spacing w:after="0" w:line="259" w:lineRule="auto"/>
              <w:ind w:left="0" w:firstLine="0"/>
              <w:rPr>
                <w:del w:id="192" w:author="Andrew Fryer (@DEEPFAT)" w:date="2017-06-08T16:40:00Z"/>
              </w:rPr>
            </w:pPr>
            <w:del w:id="193" w:author="Andrew Fryer (@DEEPFAT)" w:date="2017-06-08T16:40:00Z">
              <w:r w:rsidRPr="0086320A" w:rsidDel="005B0084">
                <w:delText xml:space="preserve">Click the close icon. </w:delText>
              </w:r>
            </w:del>
          </w:p>
        </w:tc>
        <w:tc>
          <w:tcPr>
            <w:tcW w:w="9498" w:type="dxa"/>
            <w:tcBorders>
              <w:top w:val="nil"/>
              <w:left w:val="single" w:sz="4" w:space="0" w:color="000000"/>
              <w:bottom w:val="single" w:sz="4" w:space="0" w:color="000000"/>
              <w:right w:val="single" w:sz="4" w:space="0" w:color="000000"/>
            </w:tcBorders>
            <w:vAlign w:val="bottom"/>
          </w:tcPr>
          <w:p w14:paraId="741878D7" w14:textId="60A9203E" w:rsidR="00DE08F4" w:rsidRPr="000C007F" w:rsidDel="005B0084" w:rsidRDefault="00DE08F4" w:rsidP="000C007F">
            <w:pPr>
              <w:spacing w:after="38" w:line="259" w:lineRule="auto"/>
              <w:ind w:left="0" w:right="551" w:firstLine="0"/>
              <w:rPr>
                <w:del w:id="194" w:author="Andrew Fryer (@DEEPFAT)" w:date="2017-06-08T16:40:00Z"/>
                <w:highlight w:val="yellow"/>
              </w:rPr>
            </w:pPr>
          </w:p>
        </w:tc>
      </w:tr>
      <w:tr w:rsidR="0086320A" w14:paraId="40D378A7" w14:textId="77777777" w:rsidTr="2F252EEF">
        <w:trPr>
          <w:trHeight w:val="2864"/>
          <w:trPrChange w:id="195" w:author="Andrew Fryer (@DEEPFAT)" w:date="2017-06-12T02:32:00Z">
            <w:trPr>
              <w:gridAfter w:val="0"/>
            </w:trPr>
          </w:trPrChange>
        </w:trPr>
        <w:tc>
          <w:tcPr>
            <w:tcW w:w="765" w:type="dxa"/>
            <w:tcBorders>
              <w:top w:val="single" w:sz="4" w:space="0" w:color="auto"/>
              <w:left w:val="single" w:sz="4" w:space="0" w:color="auto"/>
              <w:bottom w:val="single" w:sz="4" w:space="0" w:color="auto"/>
            </w:tcBorders>
            <w:tcPrChange w:id="196" w:author="Andrew Fryer (@DEEPFAT)" w:date="2017-06-12T02:32:00Z">
              <w:tcPr>
                <w:tcW w:w="765" w:type="dxa"/>
                <w:tcBorders>
                  <w:top w:val="single" w:sz="4" w:space="0" w:color="auto"/>
                  <w:left w:val="single" w:sz="4" w:space="0" w:color="auto"/>
                  <w:bottom w:val="single" w:sz="4" w:space="0" w:color="auto"/>
                </w:tcBorders>
              </w:tcPr>
            </w:tcPrChange>
          </w:tcPr>
          <w:p w14:paraId="61F7D146" w14:textId="44446581" w:rsidR="0086320A" w:rsidRDefault="0086320A" w:rsidP="0086320A">
            <w:pPr>
              <w:spacing w:after="0" w:line="259" w:lineRule="auto"/>
              <w:ind w:left="828" w:hanging="360"/>
            </w:pPr>
            <w:del w:id="197" w:author="Andrew Fryer (@DEEPFAT)" w:date="2017-06-08T16:41:00Z">
              <w:r w:rsidDel="005B0084">
                <w:delText>4</w:delText>
              </w:r>
            </w:del>
            <w:ins w:id="198" w:author="Andrew Fryer (@DEEPFAT)" w:date="2017-06-08T16:41:00Z">
              <w:r w:rsidR="005B0084">
                <w:t>2</w:t>
              </w:r>
            </w:ins>
            <w:r>
              <w:t>.</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Change w:id="199" w:author="Andrew Fryer (@DEEPFAT)" w:date="2017-06-12T02:32:00Z">
              <w:tcPr>
                <w:tcW w:w="4328" w:type="dxa"/>
                <w:gridSpan w:val="3"/>
                <w:tcBorders>
                  <w:top w:val="single" w:sz="4" w:space="0" w:color="auto"/>
                  <w:bottom w:val="single" w:sz="4" w:space="0" w:color="auto"/>
                  <w:right w:val="single" w:sz="4" w:space="0" w:color="auto"/>
                </w:tcBorders>
              </w:tcPr>
            </w:tcPrChange>
          </w:tcPr>
          <w:p w14:paraId="6FBB62FE" w14:textId="7DAE5C54" w:rsidR="0086320A" w:rsidRDefault="0086320A" w:rsidP="0086320A">
            <w:pPr>
              <w:spacing w:after="0" w:line="259" w:lineRule="auto"/>
              <w:ind w:left="0" w:firstLine="0"/>
            </w:pPr>
            <w:r>
              <w:t xml:space="preserve">Select the Get Data item in the Home ribbon and click </w:t>
            </w:r>
            <w:del w:id="200" w:author="Andrew Fryer (@DEEPFAT)" w:date="2017-06-08T16:41:00Z">
              <w:r w:rsidDel="005B0084">
                <w:delText>More…</w:delText>
              </w:r>
            </w:del>
            <w:ins w:id="201" w:author="Andrew Fryer (@DEEPFAT)" w:date="2017-06-08T16:41:00Z">
              <w:r w:rsidR="005B0084">
                <w:t>Azure..</w:t>
              </w:r>
            </w:ins>
          </w:p>
        </w:tc>
        <w:tc>
          <w:tcPr>
            <w:tcW w:w="9498" w:type="dxa"/>
            <w:tcBorders>
              <w:top w:val="single" w:sz="4" w:space="0" w:color="000000" w:themeColor="text1"/>
              <w:left w:val="single" w:sz="4" w:space="0" w:color="auto"/>
              <w:bottom w:val="single" w:sz="4" w:space="0" w:color="000000" w:themeColor="text1"/>
              <w:right w:val="single" w:sz="4" w:space="0" w:color="000000" w:themeColor="text1"/>
            </w:tcBorders>
            <w:tcPrChange w:id="202" w:author="Andrew Fryer (@DEEPFAT)" w:date="2017-06-12T02:32:00Z">
              <w:tcPr>
                <w:tcW w:w="9498" w:type="dxa"/>
                <w:tcBorders>
                  <w:top w:val="single" w:sz="4" w:space="0" w:color="000000"/>
                  <w:left w:val="single" w:sz="4" w:space="0" w:color="auto"/>
                  <w:bottom w:val="single" w:sz="4" w:space="0" w:color="000000"/>
                  <w:right w:val="single" w:sz="4" w:space="0" w:color="000000"/>
                </w:tcBorders>
              </w:tcPr>
            </w:tcPrChange>
          </w:tcPr>
          <w:p w14:paraId="02D1AC81" w14:textId="56433B52" w:rsidR="0086320A" w:rsidRDefault="0086320A">
            <w:pPr>
              <w:spacing w:after="0" w:line="259" w:lineRule="auto"/>
              <w:ind w:left="105" w:firstLine="0"/>
            </w:pPr>
            <w:del w:id="203" w:author="Andrew Fryer (@DEEPFAT)" w:date="2017-06-08T16:40:00Z">
              <w:r w:rsidDel="005B0084">
                <w:rPr>
                  <w:noProof/>
                </w:rPr>
                <w:drawing>
                  <wp:inline distT="0" distB="0" distL="0" distR="0" wp14:anchorId="365F3720" wp14:editId="3C073416">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9"/>
                            <a:stretch>
                              <a:fillRect/>
                            </a:stretch>
                          </pic:blipFill>
                          <pic:spPr>
                            <a:xfrm>
                              <a:off x="0" y="0"/>
                              <a:ext cx="1275715" cy="1736090"/>
                            </a:xfrm>
                            <a:prstGeom prst="rect">
                              <a:avLst/>
                            </a:prstGeom>
                          </pic:spPr>
                        </pic:pic>
                      </a:graphicData>
                    </a:graphic>
                  </wp:inline>
                </w:drawing>
              </w:r>
            </w:del>
            <w:ins w:id="204" w:author="Andrew Fryer (@DEEPFAT)" w:date="2017-06-08T16:40:00Z">
              <w:r w:rsidR="005B0084" w:rsidRPr="005B0084">
                <w:rPr>
                  <w:noProof/>
                </w:rPr>
                <w:drawing>
                  <wp:inline distT="0" distB="0" distL="0" distR="0" wp14:anchorId="6C478FB4" wp14:editId="1060E135">
                    <wp:extent cx="3907296" cy="4163760"/>
                    <wp:effectExtent l="0" t="0" r="0" b="8255"/>
                    <wp:docPr id="14" name="Picture 2">
                      <a:extLst xmlns:a="http://schemas.openxmlformats.org/drawingml/2006/main">
                        <a:ext uri="{FF2B5EF4-FFF2-40B4-BE49-F238E27FC236}">
                          <a16:creationId xmlns:a16="http://schemas.microsoft.com/office/drawing/2014/main" id="{A8877285-D81E-43E3-90A4-1249D71A8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877285-D81E-43E3-90A4-1249D71A8492}"/>
                                </a:ext>
                              </a:extLst>
                            </pic:cNvPr>
                            <pic:cNvPicPr>
                              <a:picLocks noChangeAspect="1"/>
                            </pic:cNvPicPr>
                          </pic:nvPicPr>
                          <pic:blipFill>
                            <a:blip r:embed="rId30"/>
                            <a:stretch>
                              <a:fillRect/>
                            </a:stretch>
                          </pic:blipFill>
                          <pic:spPr>
                            <a:xfrm>
                              <a:off x="0" y="0"/>
                              <a:ext cx="3907296" cy="4163760"/>
                            </a:xfrm>
                            <a:prstGeom prst="rect">
                              <a:avLst/>
                            </a:prstGeom>
                          </pic:spPr>
                        </pic:pic>
                      </a:graphicData>
                    </a:graphic>
                  </wp:inline>
                </w:drawing>
              </w:r>
            </w:ins>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1"/>
        <w:tblW w:w="14671" w:type="dxa"/>
        <w:tblInd w:w="-110" w:type="dxa"/>
        <w:tblLayout w:type="fixed"/>
        <w:tblCellMar>
          <w:top w:w="45" w:type="dxa"/>
          <w:left w:w="105" w:type="dxa"/>
          <w:right w:w="62" w:type="dxa"/>
        </w:tblCellMar>
        <w:tblLook w:val="04A0" w:firstRow="1" w:lastRow="0" w:firstColumn="1" w:lastColumn="0" w:noHBand="0" w:noVBand="1"/>
        <w:tblPrChange w:id="205" w:author="Andrew Fryer (@DEEPFAT)" w:date="2017-07-03T07:09:00Z">
          <w:tblPr>
            <w:tblStyle w:val="TableGrid1"/>
            <w:tblW w:w="14671" w:type="dxa"/>
            <w:tblInd w:w="-110" w:type="dxa"/>
            <w:tblLayout w:type="fixed"/>
            <w:tblCellMar>
              <w:top w:w="45" w:type="dxa"/>
              <w:left w:w="105" w:type="dxa"/>
              <w:right w:w="62" w:type="dxa"/>
            </w:tblCellMar>
            <w:tblLook w:val="04A0" w:firstRow="1" w:lastRow="0" w:firstColumn="1" w:lastColumn="0" w:noHBand="0" w:noVBand="1"/>
          </w:tblPr>
        </w:tblPrChange>
      </w:tblPr>
      <w:tblGrid>
        <w:gridCol w:w="494"/>
        <w:gridCol w:w="4082"/>
        <w:gridCol w:w="10095"/>
        <w:tblGridChange w:id="206">
          <w:tblGrid>
            <w:gridCol w:w="508"/>
            <w:gridCol w:w="42"/>
            <w:gridCol w:w="360"/>
            <w:gridCol w:w="360"/>
            <w:gridCol w:w="360"/>
            <w:gridCol w:w="2946"/>
            <w:gridCol w:w="10095"/>
          </w:tblGrid>
        </w:tblGridChange>
      </w:tblGrid>
      <w:tr w:rsidR="0086320A" w:rsidRPr="0086320A" w14:paraId="16B2C666" w14:textId="77777777" w:rsidTr="00662926">
        <w:trPr>
          <w:trHeight w:val="2890"/>
          <w:trPrChange w:id="207"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08" w:author="Andrew Fryer (@DEEPFAT)" w:date="2017-07-03T07:09:00Z">
              <w:tcPr>
                <w:tcW w:w="531" w:type="dxa"/>
                <w:tcBorders>
                  <w:top w:val="single" w:sz="4" w:space="0" w:color="auto"/>
                  <w:left w:val="single" w:sz="4" w:space="0" w:color="auto"/>
                  <w:bottom w:val="single" w:sz="4" w:space="0" w:color="auto"/>
                </w:tcBorders>
              </w:tcPr>
            </w:tcPrChange>
          </w:tcPr>
          <w:p w14:paraId="18205442" w14:textId="31011EF7" w:rsidR="0086320A" w:rsidRPr="0086320A" w:rsidRDefault="0086320A" w:rsidP="00FD1347">
            <w:pPr>
              <w:spacing w:after="0" w:line="259" w:lineRule="auto"/>
              <w:ind w:left="0" w:right="33" w:firstLine="0"/>
            </w:pPr>
            <w:del w:id="209" w:author="Andrew Fryer (@DEEPFAT)" w:date="2017-06-08T16:41:00Z">
              <w:r w:rsidRPr="0086320A" w:rsidDel="005B0084">
                <w:delText>5</w:delText>
              </w:r>
            </w:del>
            <w:ins w:id="210" w:author="Andrew Fryer (@DEEPFAT)" w:date="2017-06-08T16:41:00Z">
              <w:r w:rsidR="005B0084">
                <w:t>3.</w:t>
              </w:r>
            </w:ins>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11" w:author="Andrew Fryer (@DEEPFAT)" w:date="2017-07-03T07:09:00Z">
              <w:tcPr>
                <w:tcW w:w="4677" w:type="dxa"/>
                <w:tcBorders>
                  <w:top w:val="single" w:sz="4" w:space="0" w:color="auto"/>
                  <w:bottom w:val="single" w:sz="4" w:space="0" w:color="auto"/>
                  <w:right w:val="single" w:sz="4" w:space="0" w:color="auto"/>
                </w:tcBorders>
              </w:tcPr>
            </w:tcPrChange>
          </w:tcPr>
          <w:p w14:paraId="1EE5D0E8" w14:textId="107259C0" w:rsidR="0086320A" w:rsidRPr="0086320A" w:rsidRDefault="00FD1347" w:rsidP="00FD1347">
            <w:pPr>
              <w:spacing w:after="0" w:line="259" w:lineRule="auto"/>
              <w:ind w:left="0" w:firstLine="0"/>
            </w:pPr>
            <w:r w:rsidRPr="0086320A">
              <w:t>Scroll down to Microsoft Azure SQL Data</w:t>
            </w:r>
            <w:ins w:id="212" w:author="Andrew Fryer (@DEEPFAT)" w:date="2017-06-08T16:41:00Z">
              <w:r w:rsidR="005B0084">
                <w:t>base</w:t>
              </w:r>
            </w:ins>
            <w:r w:rsidRPr="0086320A">
              <w:t xml:space="preserve"> </w:t>
            </w:r>
            <w:del w:id="213" w:author="Andrew Fryer (@DEEPFAT)" w:date="2017-06-08T16:41:00Z">
              <w:r w:rsidRPr="0086320A" w:rsidDel="005B0084">
                <w:delText xml:space="preserve">Warehouse </w:delText>
              </w:r>
            </w:del>
            <w:r w:rsidRPr="0086320A">
              <w:t xml:space="preserve">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14"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3A101999" w14:textId="0F33A639" w:rsidR="0086320A" w:rsidRPr="0086320A" w:rsidRDefault="008D5522" w:rsidP="00FD1347">
            <w:pPr>
              <w:spacing w:after="0" w:line="259" w:lineRule="auto"/>
              <w:ind w:left="0" w:right="3050" w:firstLine="0"/>
            </w:pPr>
            <w:ins w:id="215" w:author="Amy Nicholson" w:date="2017-07-13T19:20:00Z">
              <w:r>
                <w:rPr>
                  <w:noProof/>
                </w:rPr>
                <w:drawing>
                  <wp:inline distT="0" distB="0" distL="0" distR="0" wp14:anchorId="4B7C7FD2" wp14:editId="78DDAD7D">
                    <wp:extent cx="3137562" cy="339932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8404" cy="3400235"/>
                            </a:xfrm>
                            <a:prstGeom prst="rect">
                              <a:avLst/>
                            </a:prstGeom>
                          </pic:spPr>
                        </pic:pic>
                      </a:graphicData>
                    </a:graphic>
                  </wp:inline>
                </w:drawing>
              </w:r>
            </w:ins>
            <w:ins w:id="216" w:author="Andrew Fryer (@DEEPFAT)" w:date="2017-07-03T07:09:00Z">
              <w:del w:id="217" w:author="Amy Nicholson" w:date="2017-07-13T19:20:00Z">
                <w:r w:rsidR="00662926" w:rsidDel="008D5522">
                  <w:rPr>
                    <w:noProof/>
                  </w:rPr>
                  <w:drawing>
                    <wp:inline distT="0" distB="0" distL="0" distR="0" wp14:anchorId="166691FC" wp14:editId="0D6BB0E1">
                      <wp:extent cx="2223774" cy="24024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2236080" cy="2415764"/>
                              </a:xfrm>
                              <a:prstGeom prst="rect">
                                <a:avLst/>
                              </a:prstGeom>
                            </pic:spPr>
                          </pic:pic>
                        </a:graphicData>
                      </a:graphic>
                    </wp:inline>
                  </w:drawing>
                </w:r>
              </w:del>
            </w:ins>
            <w:del w:id="218" w:author="Andrew Fryer (@DEEPFAT)" w:date="2017-06-08T16:41:00Z">
              <w:r w:rsidR="0086320A" w:rsidRPr="0086320A" w:rsidDel="008968BB">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65pt;height:159.4pt" o:ole="">
                    <v:imagedata r:id="rId33" o:title=""/>
                  </v:shape>
                  <o:OLEObject Type="Embed" ProgID="PBrush" ShapeID="_x0000_i1025" DrawAspect="Content" ObjectID="_1561536570" r:id="rId34"/>
                </w:object>
              </w:r>
              <w:r w:rsidR="0086320A" w:rsidRPr="0086320A" w:rsidDel="008968BB">
                <w:delText xml:space="preserve"> </w:delText>
              </w:r>
            </w:del>
          </w:p>
        </w:tc>
      </w:tr>
      <w:tr w:rsidR="0086320A" w:rsidRPr="0086320A" w14:paraId="45AAC4C7" w14:textId="77777777" w:rsidTr="00662926">
        <w:trPr>
          <w:trHeight w:val="3267"/>
          <w:trPrChange w:id="219"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20" w:author="Andrew Fryer (@DEEPFAT)" w:date="2017-07-03T07:09:00Z">
              <w:tcPr>
                <w:tcW w:w="531" w:type="dxa"/>
                <w:tcBorders>
                  <w:top w:val="single" w:sz="4" w:space="0" w:color="auto"/>
                  <w:left w:val="single" w:sz="4" w:space="0" w:color="auto"/>
                  <w:bottom w:val="single" w:sz="4" w:space="0" w:color="auto"/>
                </w:tcBorders>
              </w:tcPr>
            </w:tcPrChange>
          </w:tcPr>
          <w:p w14:paraId="5C8BF4F3" w14:textId="5419897E" w:rsidR="00FD1347" w:rsidRPr="0086320A" w:rsidRDefault="00FD1347" w:rsidP="00FD1347">
            <w:pPr>
              <w:spacing w:after="0" w:line="259" w:lineRule="auto"/>
              <w:ind w:left="0" w:firstLine="0"/>
            </w:pPr>
            <w:del w:id="221" w:author="Andrew Fryer (@DEEPFAT)" w:date="2017-07-03T07:09:00Z">
              <w:r w:rsidRPr="0086320A" w:rsidDel="00662926">
                <w:lastRenderedPageBreak/>
                <w:delText>6</w:delText>
              </w:r>
            </w:del>
            <w:ins w:id="222" w:author="Andrew Fryer (@DEEPFAT)" w:date="2017-07-03T07:09:00Z">
              <w:r w:rsidR="00662926">
                <w:t>4</w:t>
              </w:r>
            </w:ins>
            <w:r w:rsidRPr="0086320A">
              <w:t>.</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23" w:author="Andrew Fryer (@DEEPFAT)" w:date="2017-07-03T07:09:00Z">
              <w:tcPr>
                <w:tcW w:w="4677" w:type="dxa"/>
                <w:tcBorders>
                  <w:top w:val="single" w:sz="4" w:space="0" w:color="auto"/>
                  <w:bottom w:val="single" w:sz="4" w:space="0" w:color="auto"/>
                  <w:right w:val="single" w:sz="4" w:space="0" w:color="auto"/>
                </w:tcBorders>
              </w:tcPr>
            </w:tcPrChange>
          </w:tcPr>
          <w:p w14:paraId="4BB61118" w14:textId="3EECF70A" w:rsidR="00FD1347" w:rsidRPr="0086320A" w:rsidRDefault="00FD1347" w:rsidP="00FD1347">
            <w:pPr>
              <w:spacing w:after="0" w:line="259" w:lineRule="auto"/>
              <w:ind w:left="0" w:firstLine="0"/>
            </w:pPr>
            <w:r>
              <w:t xml:space="preserve">Enter </w:t>
            </w:r>
            <w:r w:rsidRPr="00910AA7">
              <w:rPr>
                <w:b/>
                <w:bCs/>
              </w:rPr>
              <w:t>deepfat</w:t>
            </w:r>
            <w:del w:id="224" w:author="Andrew Fryer (@DEEPFAT)" w:date="2017-06-08T16:43:00Z">
              <w:r w:rsidRPr="00FD1347" w:rsidDel="008968BB">
                <w:rPr>
                  <w:b/>
                </w:rPr>
                <w:delText>dw</w:delText>
              </w:r>
            </w:del>
            <w:r w:rsidRPr="00910AA7">
              <w:rPr>
                <w:b/>
                <w:bCs/>
              </w:rPr>
              <w:t>.database.windows.net</w:t>
            </w:r>
            <w:r>
              <w:t xml:space="preserve"> as the server and </w:t>
            </w:r>
            <w:del w:id="225" w:author="Andrew Fryer (@DEEPFAT)" w:date="2017-06-08T16:43:00Z">
              <w:r w:rsidRPr="00FD1347" w:rsidDel="008968BB">
                <w:rPr>
                  <w:b/>
                </w:rPr>
                <w:delText>TechNetDW</w:delText>
              </w:r>
              <w:r w:rsidDel="008968BB">
                <w:delText xml:space="preserve"> </w:delText>
              </w:r>
            </w:del>
            <w:ins w:id="226" w:author="Andrew Fryer (@DEEPFAT)" w:date="2017-06-08T16:43:00Z">
              <w:r w:rsidR="008968BB" w:rsidRPr="00910AA7">
                <w:rPr>
                  <w:b/>
                  <w:bCs/>
                </w:rPr>
                <w:t>D</w:t>
              </w:r>
            </w:ins>
            <w:ins w:id="227" w:author="Andrew Fryer (@DEEPFAT)" w:date="2017-06-08T16:44:00Z">
              <w:r w:rsidR="008968BB" w:rsidRPr="00910AA7">
                <w:rPr>
                  <w:b/>
                  <w:bCs/>
                </w:rPr>
                <w:t>I</w:t>
              </w:r>
            </w:ins>
            <w:ins w:id="228" w:author="Andrew Fryer (@DEEPFAT)" w:date="2017-06-08T16:43:00Z">
              <w:r w:rsidR="008968BB" w:rsidRPr="2F252EEF">
                <w:rPr>
                  <w:b/>
                  <w:bCs/>
                  <w:rPrChange w:id="229" w:author="Andrew Fryer (@DEEPFAT)" w:date="2017-06-12T02:32:00Z">
                    <w:rPr>
                      <w:b/>
                    </w:rPr>
                  </w:rPrChange>
                </w:rPr>
                <w:t>AD</w:t>
              </w:r>
              <w:r w:rsidR="008968BB">
                <w:t xml:space="preserve"> </w:t>
              </w:r>
            </w:ins>
            <w:r>
              <w:t>as the database</w:t>
            </w:r>
            <w:ins w:id="230" w:author="Andrew Fryer (@DEEPFAT)" w:date="2017-06-08T16:45:00Z">
              <w:r w:rsidR="008968BB">
                <w:t>,</w:t>
              </w:r>
            </w:ins>
            <w:r>
              <w:t xml:space="preserve"> </w:t>
            </w:r>
            <w:ins w:id="231" w:author="Andrew Fryer (@DEEPFAT)" w:date="2017-06-08T16:44:00Z">
              <w:r w:rsidR="008968BB">
                <w:t>leave the option set as Import, not</w:t>
              </w:r>
            </w:ins>
            <w:ins w:id="232" w:author="Andrew Fryer (@DEEPFAT)" w:date="2017-06-08T16:45:00Z">
              <w:r w:rsidR="008968BB">
                <w:t>e</w:t>
              </w:r>
            </w:ins>
            <w:ins w:id="233" w:author="Andrew Fryer (@DEEPFAT)" w:date="2017-06-08T16:44:00Z">
              <w:r w:rsidR="008968BB">
                <w:t xml:space="preserve"> the other advanced options </w:t>
              </w:r>
            </w:ins>
            <w:r>
              <w:t>and cl</w:t>
            </w:r>
            <w:ins w:id="234" w:author="Andrew Fryer (@DEEPFAT)" w:date="2017-06-08T16:44:00Z">
              <w:r w:rsidR="008968BB">
                <w:t>i</w:t>
              </w:r>
            </w:ins>
            <w:del w:id="235" w:author="Andrew Fryer (@DEEPFAT)" w:date="2017-06-08T16:45:00Z">
              <w:r w:rsidDel="008968BB">
                <w:delText>o</w:delText>
              </w:r>
            </w:del>
            <w:r>
              <w:t xml:space="preserve">ck </w:t>
            </w:r>
            <w:r w:rsidRPr="00910AA7">
              <w:rPr>
                <w:b/>
                <w:bCs/>
              </w:rPr>
              <w:t>OK</w:t>
            </w:r>
          </w:p>
          <w:p w14:paraId="35B0CA88" w14:textId="5E0959CD" w:rsidR="0086320A" w:rsidRPr="0086320A" w:rsidRDefault="0086320A" w:rsidP="00FD1347">
            <w:pPr>
              <w:spacing w:after="0" w:line="259" w:lineRule="auto"/>
              <w:ind w:left="0" w:firstLine="0"/>
            </w:pP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vAlign w:val="bottom"/>
            <w:tcPrChange w:id="236"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A568EA2" w14:textId="6F0E7B6A" w:rsidR="0086320A" w:rsidRPr="0086320A" w:rsidRDefault="00FD1347" w:rsidP="00FD1347">
            <w:pPr>
              <w:spacing w:after="0" w:line="259" w:lineRule="auto"/>
              <w:ind w:left="0" w:right="2090" w:firstLine="0"/>
            </w:pPr>
            <w:del w:id="237" w:author="Andrew Fryer (@DEEPFAT)" w:date="2017-06-08T16:43:00Z">
              <w:r w:rsidDel="008968BB">
                <w:rPr>
                  <w:noProof/>
                </w:rPr>
                <w:drawing>
                  <wp:inline distT="0" distB="0" distL="0" distR="0" wp14:anchorId="3D323C37" wp14:editId="24BDB533">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7179" cy="2034043"/>
                            </a:xfrm>
                            <a:prstGeom prst="rect">
                              <a:avLst/>
                            </a:prstGeom>
                          </pic:spPr>
                        </pic:pic>
                      </a:graphicData>
                    </a:graphic>
                  </wp:inline>
                </w:drawing>
              </w:r>
            </w:del>
            <w:r w:rsidR="0086320A" w:rsidRPr="0086320A">
              <w:t xml:space="preserve"> </w:t>
            </w:r>
            <w:ins w:id="238" w:author="Andrew Fryer (@DEEPFAT)" w:date="2017-06-08T16:45:00Z">
              <w:r w:rsidR="008968BB">
                <w:rPr>
                  <w:noProof/>
                </w:rPr>
                <w:drawing>
                  <wp:inline distT="0" distB="0" distL="0" distR="0" wp14:anchorId="19A192C3" wp14:editId="6A4F0BA0">
                    <wp:extent cx="4977516" cy="47526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0153" cy="4755146"/>
                            </a:xfrm>
                            <a:prstGeom prst="rect">
                              <a:avLst/>
                            </a:prstGeom>
                          </pic:spPr>
                        </pic:pic>
                      </a:graphicData>
                    </a:graphic>
                  </wp:inline>
                </w:drawing>
              </w:r>
            </w:ins>
          </w:p>
        </w:tc>
        <w:bookmarkStart w:id="239" w:name="_GoBack"/>
        <w:bookmarkEnd w:id="239"/>
      </w:tr>
      <w:tr w:rsidR="0086320A" w:rsidRPr="0086320A" w14:paraId="5D2AFB2D" w14:textId="77777777" w:rsidTr="00662926">
        <w:trPr>
          <w:trHeight w:val="2489"/>
          <w:trPrChange w:id="240" w:author="Andrew Fryer (@DEEPFAT)" w:date="2017-07-03T07:09:00Z">
            <w:trPr>
              <w:gridBefore w:val="2"/>
              <w:gridAfter w:val="0"/>
            </w:trPr>
          </w:trPrChange>
        </w:trPr>
        <w:tc>
          <w:tcPr>
            <w:tcW w:w="494" w:type="dxa"/>
            <w:tcBorders>
              <w:top w:val="single" w:sz="4" w:space="0" w:color="auto"/>
              <w:left w:val="single" w:sz="4" w:space="0" w:color="auto"/>
              <w:bottom w:val="single" w:sz="4" w:space="0" w:color="auto"/>
            </w:tcBorders>
            <w:tcPrChange w:id="241" w:author="Andrew Fryer (@DEEPFAT)" w:date="2017-07-03T07:09:00Z">
              <w:tcPr>
                <w:tcW w:w="531" w:type="dxa"/>
                <w:tcBorders>
                  <w:top w:val="single" w:sz="4" w:space="0" w:color="auto"/>
                  <w:left w:val="single" w:sz="4" w:space="0" w:color="auto"/>
                  <w:bottom w:val="single" w:sz="4" w:space="0" w:color="auto"/>
                </w:tcBorders>
              </w:tcPr>
            </w:tcPrChange>
          </w:tcPr>
          <w:p w14:paraId="518B4218" w14:textId="1E55556C" w:rsidR="00FD1347" w:rsidRDefault="00FD1347" w:rsidP="00FD1347">
            <w:pPr>
              <w:spacing w:after="0" w:line="259" w:lineRule="auto"/>
              <w:ind w:left="0" w:firstLine="0"/>
            </w:pPr>
            <w:del w:id="242" w:author="Andrew Fryer (@DEEPFAT)" w:date="2017-07-03T07:09:00Z">
              <w:r w:rsidDel="00662926">
                <w:lastRenderedPageBreak/>
                <w:delText>8</w:delText>
              </w:r>
            </w:del>
            <w:ins w:id="243" w:author="Andrew Fryer (@DEEPFAT)" w:date="2017-07-03T07:09:00Z">
              <w:r w:rsidR="00662926">
                <w:t>5</w:t>
              </w:r>
            </w:ins>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082" w:type="dxa"/>
            <w:tcBorders>
              <w:top w:val="single" w:sz="4" w:space="0" w:color="auto"/>
              <w:bottom w:val="single" w:sz="4" w:space="0" w:color="auto"/>
              <w:right w:val="single" w:sz="4" w:space="0" w:color="auto"/>
            </w:tcBorders>
            <w:tcPrChange w:id="244" w:author="Andrew Fryer (@DEEPFAT)" w:date="2017-07-03T07:09:00Z">
              <w:tcPr>
                <w:tcW w:w="4677" w:type="dxa"/>
                <w:tcBorders>
                  <w:top w:val="single" w:sz="4" w:space="0" w:color="auto"/>
                  <w:bottom w:val="single" w:sz="4" w:space="0" w:color="auto"/>
                  <w:right w:val="single" w:sz="4" w:space="0" w:color="auto"/>
                </w:tcBorders>
              </w:tcPr>
            </w:tcPrChange>
          </w:tcPr>
          <w:p w14:paraId="5D74CAE8" w14:textId="67A46CBA" w:rsidR="00FD1347" w:rsidRDefault="00FD1347" w:rsidP="00FD1347">
            <w:pPr>
              <w:spacing w:after="0" w:line="259" w:lineRule="auto"/>
              <w:ind w:left="0" w:firstLine="0"/>
            </w:pPr>
            <w:r>
              <w:t xml:space="preserve">Select </w:t>
            </w:r>
            <w:ins w:id="245" w:author="Andrew Fryer (@DEEPFAT)" w:date="2017-06-08T16:46:00Z">
              <w:r w:rsidR="008968BB">
                <w:t xml:space="preserve"> Database on the left as </w:t>
              </w:r>
            </w:ins>
            <w:ins w:id="246" w:author="Andrew Fryer (@DEEPFAT)" w:date="2017-06-08T16:47:00Z">
              <w:r w:rsidR="008968BB">
                <w:t>we’ll be using SQL Authentication for this lab</w:t>
              </w:r>
            </w:ins>
            <w:del w:id="247" w:author="Andrew Fryer (@DEEPFAT)" w:date="2017-06-08T16:47:00Z">
              <w:r w:rsidDel="008968BB">
                <w:rPr>
                  <w:b/>
                </w:rPr>
                <w:delText>Use alternate credentials,</w:delText>
              </w:r>
            </w:del>
          </w:p>
          <w:p w14:paraId="7FBEE617" w14:textId="77777777" w:rsidR="00FD1347" w:rsidRDefault="00FD1347" w:rsidP="00FD1347">
            <w:pPr>
              <w:spacing w:after="0" w:line="259" w:lineRule="auto"/>
              <w:ind w:left="0" w:firstLine="0"/>
            </w:pPr>
            <w:r>
              <w:t xml:space="preserve">Username </w:t>
            </w:r>
            <w:r w:rsidRPr="00910AA7">
              <w:rPr>
                <w:b/>
                <w:bCs/>
              </w:rPr>
              <w:t>deepfat</w:t>
            </w:r>
            <w:r>
              <w:t>,</w:t>
            </w:r>
          </w:p>
          <w:p w14:paraId="5808BA84" w14:textId="58520ECE" w:rsidR="00FD1347" w:rsidRDefault="00FD1347">
            <w:pPr>
              <w:spacing w:after="0" w:line="259" w:lineRule="auto"/>
              <w:ind w:left="0" w:firstLine="0"/>
              <w:rPr>
                <w:b/>
                <w:bCs/>
                <w:rPrChange w:id="248" w:author="Andrew Fryer (@DEEPFAT)" w:date="2017-06-12T02:32:00Z">
                  <w:rPr/>
                </w:rPrChange>
              </w:rPr>
              <w:pPrChange w:id="249" w:author="Andrew Fryer (@DEEPFAT)" w:date="2017-06-12T02:32:00Z">
                <w:pPr>
                  <w:ind w:left="0" w:firstLine="0"/>
                </w:pPr>
              </w:pPrChange>
            </w:pPr>
            <w:r>
              <w:t xml:space="preserve">Password </w:t>
            </w:r>
            <w:del w:id="250" w:author="Andrew Fryer (@DEEPFAT)" w:date="2017-06-08T16:47:00Z">
              <w:r w:rsidDel="008968BB">
                <w:rPr>
                  <w:b/>
                </w:rPr>
                <w:delText>Passw0rd!</w:delText>
              </w:r>
            </w:del>
            <w:ins w:id="251" w:author="Andrew Fryer (@DEEPFAT)" w:date="2017-06-08T16:47:00Z">
              <w:r w:rsidR="008968BB" w:rsidRPr="00910AA7">
                <w:rPr>
                  <w:b/>
                  <w:bCs/>
                </w:rPr>
                <w:t>sqlsatMCR17</w:t>
              </w:r>
            </w:ins>
          </w:p>
          <w:p w14:paraId="434BDDA9" w14:textId="3BC246B1" w:rsidR="0086320A" w:rsidRPr="0086320A" w:rsidRDefault="00FD1347" w:rsidP="00FD1347">
            <w:pPr>
              <w:spacing w:after="0" w:line="259" w:lineRule="auto"/>
              <w:ind w:left="0" w:firstLine="0"/>
            </w:pPr>
            <w:r>
              <w:t xml:space="preserve"> And click </w:t>
            </w:r>
            <w:r w:rsidRPr="00910AA7">
              <w:rPr>
                <w:b/>
                <w:bCs/>
              </w:rPr>
              <w:t>Connect</w:t>
            </w:r>
          </w:p>
        </w:tc>
        <w:tc>
          <w:tcPr>
            <w:tcW w:w="10095" w:type="dxa"/>
            <w:tcBorders>
              <w:top w:val="single" w:sz="4" w:space="0" w:color="000000" w:themeColor="text1"/>
              <w:left w:val="single" w:sz="4" w:space="0" w:color="auto"/>
              <w:bottom w:val="single" w:sz="4" w:space="0" w:color="000000" w:themeColor="text1"/>
              <w:right w:val="single" w:sz="4" w:space="0" w:color="000000" w:themeColor="text1"/>
            </w:tcBorders>
            <w:tcPrChange w:id="252"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50836E4A" w14:textId="03D07F98" w:rsidR="0086320A" w:rsidRPr="0086320A" w:rsidRDefault="00FD1347" w:rsidP="00FD1347">
            <w:pPr>
              <w:spacing w:after="0" w:line="259" w:lineRule="auto"/>
              <w:ind w:left="0" w:right="1" w:firstLine="0"/>
            </w:pPr>
            <w:del w:id="253" w:author="Andrew Fryer (@DEEPFAT)" w:date="2017-06-08T16:47:00Z">
              <w:r w:rsidDel="008968BB">
                <w:rPr>
                  <w:noProof/>
                </w:rPr>
                <w:drawing>
                  <wp:inline distT="0" distB="0" distL="0" distR="0" wp14:anchorId="3E86EEA4" wp14:editId="123B6BB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del>
            <w:ins w:id="254" w:author="Andrew Fryer (@DEEPFAT)" w:date="2017-06-08T16:47:00Z">
              <w:r w:rsidR="008968BB">
                <w:rPr>
                  <w:noProof/>
                </w:rPr>
                <w:drawing>
                  <wp:inline distT="0" distB="0" distL="0" distR="0" wp14:anchorId="70BB9E84" wp14:editId="47BD7CA1">
                    <wp:extent cx="4548146" cy="271000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4368" cy="2713710"/>
                            </a:xfrm>
                            <a:prstGeom prst="rect">
                              <a:avLst/>
                            </a:prstGeom>
                          </pic:spPr>
                        </pic:pic>
                      </a:graphicData>
                    </a:graphic>
                  </wp:inline>
                </w:drawing>
              </w:r>
            </w:ins>
            <w:r w:rsidR="0086320A" w:rsidRPr="0086320A">
              <w:t xml:space="preserve"> </w:t>
            </w:r>
          </w:p>
        </w:tc>
      </w:tr>
      <w:tr w:rsidR="009537CC" w:rsidRPr="0086320A" w:rsidDel="008968BB" w14:paraId="1626CAEB" w14:textId="4B86861D" w:rsidTr="00662926">
        <w:trPr>
          <w:trHeight w:val="2056"/>
          <w:del w:id="255" w:author="Andrew Fryer (@DEEPFAT)" w:date="2017-06-08T16:47:00Z"/>
          <w:trPrChange w:id="256" w:author="Andrew Fryer (@DEEPFAT)" w:date="2017-07-03T07:09:00Z">
            <w:trPr>
              <w:trHeight w:val="2056"/>
            </w:trPr>
          </w:trPrChange>
        </w:trPr>
        <w:tc>
          <w:tcPr>
            <w:tcW w:w="494" w:type="dxa"/>
            <w:tcBorders>
              <w:top w:val="single" w:sz="4" w:space="0" w:color="auto"/>
              <w:left w:val="single" w:sz="4" w:space="0" w:color="auto"/>
              <w:bottom w:val="single" w:sz="4" w:space="0" w:color="auto"/>
            </w:tcBorders>
            <w:tcPrChange w:id="257" w:author="Andrew Fryer (@DEEPFAT)" w:date="2017-07-03T07:09:00Z">
              <w:tcPr>
                <w:tcW w:w="531" w:type="dxa"/>
                <w:tcBorders>
                  <w:top w:val="single" w:sz="4" w:space="0" w:color="auto"/>
                  <w:left w:val="single" w:sz="4" w:space="0" w:color="auto"/>
                  <w:bottom w:val="single" w:sz="4" w:space="0" w:color="auto"/>
                </w:tcBorders>
              </w:tcPr>
            </w:tcPrChange>
          </w:tcPr>
          <w:p w14:paraId="25422098" w14:textId="0DF44DA8" w:rsidR="009537CC" w:rsidDel="008968BB" w:rsidRDefault="009537CC" w:rsidP="009537CC">
            <w:pPr>
              <w:spacing w:after="0" w:line="259" w:lineRule="auto"/>
              <w:ind w:left="0" w:firstLine="0"/>
              <w:rPr>
                <w:del w:id="258" w:author="Andrew Fryer (@DEEPFAT)" w:date="2017-06-08T16:47:00Z"/>
              </w:rPr>
            </w:pPr>
            <w:del w:id="259" w:author="Andrew Fryer (@DEEPFAT)" w:date="2017-06-08T16:47:00Z">
              <w:r w:rsidDel="008968BB">
                <w:delText xml:space="preserve">9. </w:delText>
              </w:r>
            </w:del>
          </w:p>
        </w:tc>
        <w:tc>
          <w:tcPr>
            <w:tcW w:w="4082" w:type="dxa"/>
            <w:tcBorders>
              <w:top w:val="single" w:sz="4" w:space="0" w:color="auto"/>
              <w:bottom w:val="single" w:sz="4" w:space="0" w:color="auto"/>
              <w:right w:val="single" w:sz="4" w:space="0" w:color="auto"/>
            </w:tcBorders>
            <w:tcPrChange w:id="260" w:author="Andrew Fryer (@DEEPFAT)" w:date="2017-07-03T07:09:00Z">
              <w:tcPr>
                <w:tcW w:w="4677" w:type="dxa"/>
                <w:gridSpan w:val="5"/>
                <w:tcBorders>
                  <w:top w:val="single" w:sz="4" w:space="0" w:color="auto"/>
                  <w:bottom w:val="single" w:sz="4" w:space="0" w:color="auto"/>
                  <w:right w:val="single" w:sz="4" w:space="0" w:color="auto"/>
                </w:tcBorders>
              </w:tcPr>
            </w:tcPrChange>
          </w:tcPr>
          <w:p w14:paraId="74E92841" w14:textId="4EEAE1C9" w:rsidR="009537CC" w:rsidDel="008968BB" w:rsidRDefault="009537CC" w:rsidP="00FD1347">
            <w:pPr>
              <w:spacing w:after="0" w:line="259" w:lineRule="auto"/>
              <w:ind w:left="0" w:firstLine="0"/>
              <w:rPr>
                <w:del w:id="261" w:author="Andrew Fryer (@DEEPFAT)" w:date="2017-06-08T16:47:00Z"/>
              </w:rPr>
            </w:pPr>
            <w:del w:id="262" w:author="Andrew Fryer (@DEEPFAT)" w:date="2017-06-08T16:47:00Z">
              <w:r w:rsidDel="008968BB">
                <w:delText xml:space="preserve">If you get an error The user was not authorized then click on Database on the left hand pane and enter the same credentials and click </w:delText>
              </w:r>
              <w:r w:rsidRPr="009537CC" w:rsidDel="008968BB">
                <w:rPr>
                  <w:b/>
                </w:rPr>
                <w:delText>Connect</w:delText>
              </w:r>
              <w:r w:rsidDel="008968BB">
                <w:delText xml:space="preserve"> again</w:delText>
              </w:r>
            </w:del>
          </w:p>
        </w:tc>
        <w:tc>
          <w:tcPr>
            <w:tcW w:w="10095" w:type="dxa"/>
            <w:tcBorders>
              <w:top w:val="single" w:sz="4" w:space="0" w:color="000000"/>
              <w:left w:val="single" w:sz="4" w:space="0" w:color="auto"/>
              <w:bottom w:val="single" w:sz="4" w:space="0" w:color="000000"/>
              <w:right w:val="single" w:sz="4" w:space="0" w:color="000000"/>
            </w:tcBorders>
            <w:tcPrChange w:id="263" w:author="Andrew Fryer (@DEEPFAT)" w:date="2017-07-03T07:09:00Z">
              <w:tcPr>
                <w:tcW w:w="9463" w:type="dxa"/>
                <w:tcBorders>
                  <w:top w:val="single" w:sz="4" w:space="0" w:color="000000"/>
                  <w:left w:val="single" w:sz="4" w:space="0" w:color="auto"/>
                  <w:bottom w:val="single" w:sz="4" w:space="0" w:color="000000"/>
                  <w:right w:val="single" w:sz="4" w:space="0" w:color="000000"/>
                </w:tcBorders>
              </w:tcPr>
            </w:tcPrChange>
          </w:tcPr>
          <w:p w14:paraId="2FBA38EE" w14:textId="69250039" w:rsidR="009537CC" w:rsidDel="008968BB" w:rsidRDefault="009537CC" w:rsidP="00FD1347">
            <w:pPr>
              <w:spacing w:after="0" w:line="259" w:lineRule="auto"/>
              <w:ind w:left="0" w:right="1" w:firstLine="0"/>
              <w:rPr>
                <w:del w:id="264" w:author="Andrew Fryer (@DEEPFAT)" w:date="2017-06-08T16:47:00Z"/>
              </w:rPr>
            </w:pPr>
            <w:del w:id="265" w:author="Andrew Fryer (@DEEPFAT)" w:date="2017-06-08T16:47:00Z">
              <w:r w:rsidDel="008968BB">
                <w:object w:dxaOrig="10665" w:dyaOrig="2355" w14:anchorId="790800B2">
                  <v:shape id="_x0000_i1026" type="#_x0000_t75" style="width:385.5pt;height:87.4pt" o:ole="">
                    <v:imagedata r:id="rId39" o:title=""/>
                  </v:shape>
                  <o:OLEObject Type="Embed" ProgID="PBrush" ShapeID="_x0000_i1026" DrawAspect="Content" ObjectID="_1561536571" r:id="rId40"/>
                </w:object>
              </w:r>
            </w:del>
          </w:p>
        </w:tc>
      </w:tr>
    </w:tbl>
    <w:p w14:paraId="0CE9BB66" w14:textId="77777777" w:rsidR="00345CA7" w:rsidRDefault="00345CA7">
      <w:r>
        <w:br w:type="page"/>
      </w:r>
    </w:p>
    <w:tbl>
      <w:tblPr>
        <w:tblStyle w:val="TableGrid1"/>
        <w:tblW w:w="14671" w:type="dxa"/>
        <w:tblInd w:w="-110" w:type="dxa"/>
        <w:tblLayout w:type="fixed"/>
        <w:tblCellMar>
          <w:top w:w="284" w:type="dxa"/>
          <w:left w:w="105" w:type="dxa"/>
          <w:right w:w="62" w:type="dxa"/>
        </w:tblCellMar>
        <w:tblLook w:val="04A0" w:firstRow="1" w:lastRow="0" w:firstColumn="1" w:lastColumn="0" w:noHBand="0" w:noVBand="1"/>
        <w:tblPrChange w:id="266" w:author="Andrew Fryer (@DEEPFAT)" w:date="2017-06-12T02:32:00Z">
          <w:tblPr>
            <w:tblStyle w:val="TableGrid1"/>
            <w:tblW w:w="14671" w:type="dxa"/>
            <w:tblInd w:w="-110" w:type="dxa"/>
            <w:tblLayout w:type="fixed"/>
            <w:tblCellMar>
              <w:top w:w="284" w:type="dxa"/>
              <w:left w:w="105" w:type="dxa"/>
              <w:right w:w="62" w:type="dxa"/>
            </w:tblCellMar>
            <w:tblLook w:val="04A0" w:firstRow="1" w:lastRow="0" w:firstColumn="1" w:lastColumn="0" w:noHBand="0" w:noVBand="1"/>
          </w:tblPr>
        </w:tblPrChange>
      </w:tblPr>
      <w:tblGrid>
        <w:gridCol w:w="531"/>
        <w:gridCol w:w="4677"/>
        <w:gridCol w:w="9463"/>
        <w:tblGridChange w:id="267">
          <w:tblGrid>
            <w:gridCol w:w="360"/>
            <w:gridCol w:w="360"/>
            <w:gridCol w:w="360"/>
          </w:tblGrid>
        </w:tblGridChange>
      </w:tblGrid>
      <w:tr w:rsidR="00345CA7" w:rsidRPr="0086320A" w14:paraId="0EEB8E7D" w14:textId="77777777" w:rsidTr="2F252EEF">
        <w:trPr>
          <w:trHeight w:val="3433"/>
        </w:trPr>
        <w:tc>
          <w:tcPr>
            <w:tcW w:w="531" w:type="dxa"/>
            <w:tcBorders>
              <w:top w:val="single" w:sz="4" w:space="0" w:color="auto"/>
              <w:left w:val="single" w:sz="4" w:space="0" w:color="auto"/>
              <w:bottom w:val="single" w:sz="4" w:space="0" w:color="auto"/>
            </w:tcBorders>
            <w:tcPrChange w:id="268" w:author="Andrew Fryer (@DEEPFAT)" w:date="2017-06-12T02:32:00Z">
              <w:tcPr>
                <w:tcW w:w="531" w:type="dxa"/>
                <w:tcBorders>
                  <w:top w:val="single" w:sz="4" w:space="0" w:color="auto"/>
                  <w:left w:val="single" w:sz="4" w:space="0" w:color="auto"/>
                  <w:bottom w:val="single" w:sz="4" w:space="0" w:color="auto"/>
                </w:tcBorders>
              </w:tcPr>
            </w:tcPrChange>
          </w:tcPr>
          <w:p w14:paraId="1DF6787F" w14:textId="4F36364C" w:rsidR="00345CA7" w:rsidRDefault="00345CA7" w:rsidP="009537CC">
            <w:pPr>
              <w:spacing w:after="0" w:line="259" w:lineRule="auto"/>
              <w:ind w:left="0" w:firstLine="0"/>
            </w:pPr>
            <w:del w:id="269" w:author="Andrew Fryer (@DEEPFAT)" w:date="2017-07-03T07:09:00Z">
              <w:r w:rsidDel="00662926">
                <w:lastRenderedPageBreak/>
                <w:delText>10</w:delText>
              </w:r>
            </w:del>
            <w:ins w:id="270" w:author="Andrew Fryer (@DEEPFAT)" w:date="2017-07-03T07:09:00Z">
              <w:r w:rsidR="00662926">
                <w:t>6</w:t>
              </w:r>
            </w:ins>
            <w:r>
              <w:t>.</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Change w:id="271" w:author="Andrew Fryer (@DEEPFAT)" w:date="2017-06-12T02:32:00Z">
              <w:tcPr>
                <w:tcW w:w="4677" w:type="dxa"/>
                <w:tcBorders>
                  <w:top w:val="single" w:sz="4" w:space="0" w:color="auto"/>
                  <w:bottom w:val="single" w:sz="4" w:space="0" w:color="auto"/>
                  <w:right w:val="single" w:sz="4" w:space="0" w:color="auto"/>
                </w:tcBorders>
              </w:tcPr>
            </w:tcPrChange>
          </w:tcPr>
          <w:p w14:paraId="130CDA83" w14:textId="77777777" w:rsidR="000C4132" w:rsidRDefault="00345CA7" w:rsidP="00345CA7">
            <w:pPr>
              <w:spacing w:after="0" w:line="258" w:lineRule="auto"/>
              <w:ind w:left="0" w:right="32" w:firstLine="0"/>
              <w:rPr>
                <w:ins w:id="272" w:author="Andrew Fryer (@DEEPFAT)" w:date="2017-06-15T09:24:00Z"/>
              </w:rPr>
            </w:pPr>
            <w:r w:rsidRPr="0086320A">
              <w:t>In the Navigator window select all the tables</w:t>
            </w:r>
            <w:r>
              <w:t xml:space="preserve"> but </w:t>
            </w:r>
            <w:del w:id="273" w:author="Andrew Fryer (@DEEPFAT)" w:date="2017-06-08T16:50:00Z">
              <w:r w:rsidRPr="009537CC" w:rsidDel="008968BB">
                <w:rPr>
                  <w:b/>
                </w:rPr>
                <w:delText>not</w:delText>
              </w:r>
              <w:r w:rsidDel="008968BB">
                <w:delText xml:space="preserve"> </w:delText>
              </w:r>
            </w:del>
            <w:ins w:id="274" w:author="Andrew Fryer (@DEEPFAT)" w:date="2017-06-08T16:50:00Z">
              <w:r w:rsidR="008968BB" w:rsidRPr="00910AA7">
                <w:rPr>
                  <w:b/>
                  <w:bCs/>
                </w:rPr>
                <w:t>NOT</w:t>
              </w:r>
              <w:r w:rsidR="008968BB">
                <w:t xml:space="preserve"> </w:t>
              </w:r>
            </w:ins>
            <w:r>
              <w:t xml:space="preserve">the </w:t>
            </w:r>
            <w:ins w:id="275" w:author="Andrew Fryer (@DEEPFAT)" w:date="2017-06-08T16:50:00Z">
              <w:r w:rsidR="008968BB">
                <w:t>sys_database_</w:t>
              </w:r>
            </w:ins>
            <w:del w:id="276" w:author="Andrew Fryer (@DEEPFAT)" w:date="2017-06-08T16:50:00Z">
              <w:r w:rsidDel="008968BB">
                <w:delText>function at the end of the list</w:delText>
              </w:r>
            </w:del>
            <w:ins w:id="277" w:author="Andrew Fryer (@DEEPFAT)" w:date="2017-06-08T16:50:00Z">
              <w:r w:rsidR="008968BB">
                <w:t>firewall_rules_t</w:t>
              </w:r>
            </w:ins>
            <w:ins w:id="278" w:author="Andrew Fryer (@DEEPFAT)" w:date="2017-06-08T16:51:00Z">
              <w:r w:rsidR="008968BB">
                <w:t>a</w:t>
              </w:r>
            </w:ins>
            <w:ins w:id="279" w:author="Andrew Fryer (@DEEPFAT)" w:date="2017-06-08T16:50:00Z">
              <w:r w:rsidR="008968BB">
                <w:t>b</w:t>
              </w:r>
            </w:ins>
            <w:ins w:id="280" w:author="Andrew Fryer (@DEEPFAT)" w:date="2017-06-08T16:51:00Z">
              <w:r w:rsidR="008968BB">
                <w:t>le</w:t>
              </w:r>
            </w:ins>
            <w:ins w:id="281" w:author="Andrew Fryer (@DEEPFAT)" w:date="2017-06-08T16:50:00Z">
              <w:r w:rsidR="008968BB">
                <w:t xml:space="preserve"> </w:t>
              </w:r>
              <w:r w:rsidR="008968BB">
                <w:rPr>
                  <w:rFonts w:ascii="Segoe UI Emoji" w:eastAsia="Segoe UI Emoji" w:hAnsi="Segoe UI Emoji" w:cs="Segoe UI Emoji"/>
                </w:rPr>
                <w:t>😊</w:t>
              </w:r>
            </w:ins>
            <w:r>
              <w:t xml:space="preserve"> </w:t>
            </w:r>
            <w:ins w:id="282" w:author="Andrew Fryer (@DEEPFAT)" w:date="2017-06-15T09:24:00Z">
              <w:r w:rsidR="000C4132">
                <w:t>or</w:t>
              </w:r>
            </w:ins>
          </w:p>
          <w:p w14:paraId="7ECF8668" w14:textId="2E57DF68" w:rsidR="00345CA7" w:rsidRPr="0086320A" w:rsidRDefault="000C4132" w:rsidP="00345CA7">
            <w:pPr>
              <w:spacing w:after="0" w:line="258" w:lineRule="auto"/>
              <w:ind w:left="0" w:right="32" w:firstLine="0"/>
            </w:pPr>
            <w:ins w:id="283" w:author="Andrew Fryer (@DEEPFAT)" w:date="2017-06-15T09:24:00Z">
              <w:r>
                <w:t>Bi_User which will be used later</w:t>
              </w:r>
            </w:ins>
            <w:r w:rsidR="00345CA7"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pPr>
              <w:pStyle w:val="ListParagraph"/>
              <w:numPr>
                <w:ilvl w:val="0"/>
                <w:numId w:val="72"/>
              </w:numPr>
              <w:rPr>
                <w:b/>
                <w:bCs/>
                <w:rPrChange w:id="284" w:author="Andrew Fryer (@DEEPFAT)" w:date="2017-06-12T02:32:00Z">
                  <w:rPr/>
                </w:rPrChange>
              </w:rPr>
              <w:pPrChange w:id="285" w:author="Andrew Fryer (@DEEPFAT)" w:date="2017-07-03T07:31:00Z">
                <w:pPr>
                  <w:pStyle w:val="ListParagraph"/>
                  <w:numPr>
                    <w:numId w:val="72"/>
                  </w:numPr>
                  <w:ind w:left="720" w:right="57"/>
                </w:pPr>
              </w:pPrChange>
            </w:pPr>
            <w:r w:rsidRPr="00910AA7">
              <w:rPr>
                <w:b/>
                <w:bCs/>
              </w:rPr>
              <w:t>Cancel</w:t>
            </w:r>
            <w:r w:rsidRPr="0086320A">
              <w:t xml:space="preserve"> gets you back to the main canvas.  </w:t>
            </w:r>
          </w:p>
          <w:p w14:paraId="79B565B1" w14:textId="1C4C42A0" w:rsidR="00345CA7" w:rsidRPr="0086320A" w:rsidRDefault="00345CA7">
            <w:pPr>
              <w:pStyle w:val="ListParagraph"/>
              <w:numPr>
                <w:ilvl w:val="0"/>
                <w:numId w:val="72"/>
              </w:numPr>
              <w:pPrChange w:id="286" w:author="Andrew Fryer (@DEEPFAT)" w:date="2017-07-03T07:31:00Z">
                <w:pPr>
                  <w:pStyle w:val="ListParagraph"/>
                  <w:numPr>
                    <w:numId w:val="72"/>
                  </w:numPr>
                  <w:spacing w:after="43"/>
                  <w:ind w:left="720" w:right="57"/>
                </w:pPr>
              </w:pPrChange>
            </w:pPr>
            <w:r w:rsidRPr="00910AA7">
              <w:rPr>
                <w:b/>
                <w:bCs/>
              </w:rPr>
              <w:t>Load</w:t>
            </w:r>
            <w:r w:rsidRPr="0086320A">
              <w:t xml:space="preserve"> , loads the data from the source into Power BI Desktop for you to start creating reports.  </w:t>
            </w:r>
          </w:p>
          <w:p w14:paraId="08B877CC" w14:textId="77777777" w:rsidR="00345CA7" w:rsidRDefault="00345CA7">
            <w:pPr>
              <w:pStyle w:val="ListParagraph"/>
              <w:numPr>
                <w:ilvl w:val="0"/>
                <w:numId w:val="72"/>
              </w:numPr>
              <w:pPrChange w:id="287" w:author="Andrew Fryer (@DEEPFAT)" w:date="2017-07-03T07:31:00Z">
                <w:pPr>
                  <w:pStyle w:val="ListParagraph"/>
                  <w:numPr>
                    <w:numId w:val="72"/>
                  </w:numPr>
                  <w:spacing w:after="0" w:line="258" w:lineRule="auto"/>
                  <w:ind w:left="720" w:right="57"/>
                </w:pPr>
              </w:pPrChange>
            </w:pPr>
            <w:r w:rsidRPr="00910AA7">
              <w:rPr>
                <w:b/>
                <w:bCs/>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pPr>
              <w:pStyle w:val="ListParagraph"/>
              <w:pPrChange w:id="288" w:author="Andrew Fryer (@DEEPFAT)" w:date="2017-07-03T07:31:00Z">
                <w:pPr>
                  <w:pStyle w:val="ListParagraph"/>
                  <w:spacing w:after="0" w:line="258" w:lineRule="auto"/>
                  <w:ind w:right="57" w:firstLine="0"/>
                </w:pPr>
              </w:pPrChange>
            </w:pPr>
            <w:r>
              <w:t xml:space="preserve"> </w:t>
            </w:r>
          </w:p>
        </w:tc>
        <w:tc>
          <w:tcPr>
            <w:tcW w:w="9463" w:type="dxa"/>
            <w:vMerge w:val="restart"/>
            <w:tcBorders>
              <w:top w:val="single" w:sz="4" w:space="0" w:color="000000" w:themeColor="text1"/>
              <w:left w:val="single" w:sz="4" w:space="0" w:color="auto"/>
              <w:right w:val="single" w:sz="4" w:space="0" w:color="000000" w:themeColor="text1"/>
            </w:tcBorders>
            <w:tcPrChange w:id="289" w:author="Andrew Fryer (@DEEPFAT)" w:date="2017-06-12T02:32:00Z">
              <w:tcPr>
                <w:tcW w:w="9463" w:type="dxa"/>
                <w:vMerge w:val="restart"/>
                <w:tcBorders>
                  <w:top w:val="single" w:sz="4" w:space="0" w:color="000000"/>
                  <w:left w:val="single" w:sz="4" w:space="0" w:color="auto"/>
                  <w:right w:val="single" w:sz="4" w:space="0" w:color="000000"/>
                </w:tcBorders>
              </w:tcPr>
            </w:tcPrChange>
          </w:tcPr>
          <w:p w14:paraId="5BE8D977" w14:textId="50B2B230" w:rsidR="00345CA7" w:rsidRDefault="00345CA7" w:rsidP="00FD1347">
            <w:pPr>
              <w:spacing w:after="0" w:line="259" w:lineRule="auto"/>
              <w:ind w:left="0" w:right="1" w:firstLine="0"/>
            </w:pPr>
            <w:del w:id="290" w:author="Andrew Fryer (@DEEPFAT)" w:date="2017-06-08T16:49:00Z">
              <w:r w:rsidDel="008968BB">
                <w:object w:dxaOrig="13215" w:dyaOrig="10500" w14:anchorId="0BB093B8">
                  <v:shape id="_x0000_i1027" type="#_x0000_t75" style="width:426.75pt;height:344.25pt" o:ole="">
                    <v:imagedata r:id="rId41" o:title=""/>
                  </v:shape>
                  <o:OLEObject Type="Embed" ProgID="PBrush" ShapeID="_x0000_i1027" DrawAspect="Content" ObjectID="_1561536572" r:id="rId42"/>
                </w:object>
              </w:r>
            </w:del>
            <w:ins w:id="291" w:author="Andrew Fryer (@DEEPFAT)" w:date="2017-06-15T09:28:00Z">
              <w:r w:rsidR="00B46853">
                <w:rPr>
                  <w:noProof/>
                </w:rPr>
                <w:t xml:space="preserve"> </w:t>
              </w:r>
              <w:del w:id="292" w:author="Amy Nicholson" w:date="2017-07-13T19:24:00Z">
                <w:r w:rsidR="00B46853" w:rsidDel="008D5522">
                  <w:rPr>
                    <w:noProof/>
                  </w:rPr>
                  <w:drawing>
                    <wp:inline distT="0" distB="0" distL="0" distR="0" wp14:anchorId="3B77D759" wp14:editId="5FB7F19F">
                      <wp:extent cx="5902960" cy="4702175"/>
                      <wp:effectExtent l="19050" t="19050" r="2159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2960" cy="4702175"/>
                              </a:xfrm>
                              <a:prstGeom prst="rect">
                                <a:avLst/>
                              </a:prstGeom>
                              <a:ln>
                                <a:solidFill>
                                  <a:schemeClr val="bg2">
                                    <a:lumMod val="25000"/>
                                  </a:schemeClr>
                                </a:solidFill>
                              </a:ln>
                            </pic:spPr>
                          </pic:pic>
                        </a:graphicData>
                      </a:graphic>
                    </wp:inline>
                  </w:drawing>
                </w:r>
              </w:del>
            </w:ins>
            <w:ins w:id="293" w:author="Amy Nicholson" w:date="2017-07-13T19:24:00Z">
              <w:r w:rsidR="008D5522">
                <w:rPr>
                  <w:noProof/>
                </w:rPr>
                <w:t xml:space="preserve"> </w:t>
              </w:r>
              <w:r w:rsidR="008D5522">
                <w:rPr>
                  <w:noProof/>
                </w:rPr>
                <w:drawing>
                  <wp:inline distT="0" distB="0" distL="0" distR="0" wp14:anchorId="28131D7B" wp14:editId="005ED234">
                    <wp:extent cx="5902960" cy="4726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2960" cy="4726305"/>
                            </a:xfrm>
                            <a:prstGeom prst="rect">
                              <a:avLst/>
                            </a:prstGeom>
                          </pic:spPr>
                        </pic:pic>
                      </a:graphicData>
                    </a:graphic>
                  </wp:inline>
                </w:drawing>
              </w:r>
            </w:ins>
          </w:p>
        </w:tc>
      </w:tr>
      <w:tr w:rsidR="00345CA7" w:rsidRPr="0086320A" w14:paraId="7B63E264" w14:textId="77777777" w:rsidTr="2F252EEF">
        <w:trPr>
          <w:trHeight w:val="1528"/>
        </w:trPr>
        <w:tc>
          <w:tcPr>
            <w:tcW w:w="531" w:type="dxa"/>
            <w:tcBorders>
              <w:top w:val="single" w:sz="4" w:space="0" w:color="auto"/>
              <w:left w:val="single" w:sz="4" w:space="0" w:color="auto"/>
              <w:bottom w:val="single" w:sz="4" w:space="0" w:color="auto"/>
            </w:tcBorders>
            <w:tcPrChange w:id="294" w:author="Andrew Fryer (@DEEPFAT)" w:date="2017-06-12T02:32:00Z">
              <w:tcPr>
                <w:tcW w:w="531" w:type="dxa"/>
                <w:tcBorders>
                  <w:top w:val="single" w:sz="4" w:space="0" w:color="auto"/>
                  <w:left w:val="single" w:sz="4" w:space="0" w:color="auto"/>
                  <w:bottom w:val="single" w:sz="4" w:space="0" w:color="auto"/>
                </w:tcBorders>
              </w:tcPr>
            </w:tcPrChange>
          </w:tcPr>
          <w:p w14:paraId="10A1BFEE" w14:textId="3C474CF2" w:rsidR="00345CA7" w:rsidRDefault="00662926" w:rsidP="009537CC">
            <w:pPr>
              <w:spacing w:after="0" w:line="259" w:lineRule="auto"/>
              <w:ind w:left="0" w:firstLine="0"/>
            </w:pPr>
            <w:ins w:id="295" w:author="Andrew Fryer (@DEEPFAT)" w:date="2017-07-03T07:09:00Z">
              <w:r>
                <w:t>7.</w:t>
              </w:r>
            </w:ins>
            <w:del w:id="296" w:author="Andrew Fryer (@DEEPFAT)" w:date="2017-07-03T07:09:00Z">
              <w:r w:rsidR="00345CA7" w:rsidDel="00662926">
                <w:delText>11.</w:delText>
              </w:r>
            </w:del>
          </w:p>
        </w:tc>
        <w:tc>
          <w:tcPr>
            <w:tcW w:w="4677" w:type="dxa"/>
            <w:tcBorders>
              <w:top w:val="single" w:sz="4" w:space="0" w:color="auto"/>
              <w:bottom w:val="single" w:sz="4" w:space="0" w:color="auto"/>
              <w:right w:val="single" w:sz="4" w:space="0" w:color="auto"/>
            </w:tcBorders>
            <w:tcPrChange w:id="297" w:author="Andrew Fryer (@DEEPFAT)" w:date="2017-06-12T02:32:00Z">
              <w:tcPr>
                <w:tcW w:w="4677" w:type="dxa"/>
                <w:tcBorders>
                  <w:top w:val="single" w:sz="4" w:space="0" w:color="auto"/>
                  <w:bottom w:val="single" w:sz="4" w:space="0" w:color="auto"/>
                  <w:right w:val="single" w:sz="4" w:space="0" w:color="auto"/>
                </w:tcBorders>
              </w:tcPr>
            </w:tcPrChange>
          </w:tcPr>
          <w:p w14:paraId="4207AC68" w14:textId="0F561BBF" w:rsidR="00345CA7" w:rsidRPr="0086320A" w:rsidRDefault="00345CA7" w:rsidP="00345CA7">
            <w:pPr>
              <w:spacing w:after="0" w:line="259" w:lineRule="auto"/>
              <w:ind w:left="0" w:right="32" w:firstLine="0"/>
            </w:pPr>
            <w:r w:rsidRPr="0086320A">
              <w:t xml:space="preserve">Click Edit </w:t>
            </w:r>
            <w:del w:id="298" w:author="Andrew Fryer (@DEEPFAT)" w:date="2017-06-08T16:49:00Z">
              <w:r w:rsidRPr="008968BB" w:rsidDel="008968BB">
                <w:rPr>
                  <w:b/>
                  <w:rPrChange w:id="299" w:author="Andrew Fryer (@DEEPFAT)" w:date="2017-06-08T16:50:00Z">
                    <w:rPr/>
                  </w:rPrChange>
                </w:rPr>
                <w:delText>as shown in the diagram</w:delText>
              </w:r>
            </w:del>
            <w:ins w:id="300" w:author="Andrew Fryer (@DEEPFAT)" w:date="2017-06-08T16:49:00Z">
              <w:r w:rsidR="008968BB" w:rsidRPr="2F252EEF">
                <w:rPr>
                  <w:b/>
                  <w:bCs/>
                  <w:rPrChange w:id="301" w:author="Andrew Fryer (@DEEPFAT)" w:date="2017-06-12T02:32:00Z">
                    <w:rPr/>
                  </w:rPrChange>
                </w:rPr>
                <w:t>NOT</w:t>
              </w:r>
              <w:r w:rsidR="008968BB">
                <w:t xml:space="preserve"> </w:t>
              </w:r>
            </w:ins>
            <w:ins w:id="302" w:author="Andrew Fryer (@DEEPFAT)" w:date="2017-06-08T16:50:00Z">
              <w:r w:rsidR="008968BB">
                <w:t>Load as we’ll want to make some changes before we can use the data</w:t>
              </w:r>
            </w:ins>
            <w:r w:rsidRPr="0086320A">
              <w:t>.</w:t>
            </w:r>
            <w:del w:id="303" w:author="Andrew Fryer (@DEEPFAT)" w:date="2017-06-08T16:54:00Z">
              <w:r w:rsidRPr="0086320A" w:rsidDel="00173686">
                <w:delText xml:space="preserve"> </w:delText>
              </w:r>
            </w:del>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Change w:id="304" w:author="Andrew Fryer (@DEEPFAT)" w:date="2017-06-12T02:32:00Z">
              <w:tcPr>
                <w:tcW w:w="0" w:type="auto"/>
                <w:vMerge/>
              </w:tcPr>
            </w:tcPrChange>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305" w:name="_Toc429567316"/>
      <w:r>
        <w:br w:type="page"/>
      </w:r>
    </w:p>
    <w:p w14:paraId="21F5B4C4" w14:textId="0E3593AF" w:rsidR="00DE08F4" w:rsidRDefault="00132227">
      <w:pPr>
        <w:pStyle w:val="Heading1"/>
        <w:ind w:left="-5"/>
      </w:pPr>
      <w:r>
        <w:lastRenderedPageBreak/>
        <w:t>Transforming your Data</w:t>
      </w:r>
      <w:bookmarkEnd w:id="305"/>
      <w:r>
        <w:t xml:space="preserve">  </w:t>
      </w:r>
    </w:p>
    <w:p w14:paraId="6A248DE8" w14:textId="7C8324D5" w:rsidR="00DE08F4" w:rsidRDefault="00132227">
      <w:pPr>
        <w:spacing w:after="208"/>
        <w:ind w:left="-5"/>
      </w:pPr>
      <w:r>
        <w:t>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w:t>
      </w:r>
      <w:ins w:id="306" w:author="Amy Nicholson" w:date="2017-07-13T19:24:00Z">
        <w:r w:rsidR="008D5522">
          <w:t>,</w:t>
        </w:r>
      </w:ins>
      <w:r>
        <w:t xml:space="preserve"> you will be performing certain data shaping operations to transform the data you will be bringing into Power BI Desktop to make them</w:t>
      </w:r>
      <w:del w:id="307" w:author="Andrew Fryer (@DEEPFAT)" w:date="2017-06-08T16:55:00Z">
        <w:r w:rsidDel="00FA3F15">
          <w:delText xml:space="preserve"> end</w:delText>
        </w:r>
      </w:del>
      <w:r>
        <w:t xml:space="preserve"> user friendly</w:t>
      </w:r>
      <w:ins w:id="308" w:author="Andrew Fryer (@DEEPFAT)" w:date="2017-06-08T16:55:00Z">
        <w:r w:rsidR="00FA3F15">
          <w:t xml:space="preserve"> and relevant for your business audience.</w:t>
        </w:r>
      </w:ins>
      <w:del w:id="309" w:author="Andrew Fryer (@DEEPFAT)" w:date="2017-06-08T16:55:00Z">
        <w:r w:rsidDel="00FA3F15">
          <w:delText>.</w:delText>
        </w:r>
      </w:del>
      <w:r>
        <w:t xml:space="preserve">   </w:t>
      </w:r>
    </w:p>
    <w:p w14:paraId="1764DACB" w14:textId="77777777" w:rsidR="00DE08F4" w:rsidRDefault="00132227">
      <w:pPr>
        <w:pStyle w:val="Heading2"/>
        <w:ind w:left="-5"/>
      </w:pPr>
      <w:bookmarkStart w:id="310" w:name="_Toc429567317"/>
      <w:r>
        <w:t>Renaming names of the table</w:t>
      </w:r>
      <w:bookmarkEnd w:id="310"/>
      <w:r>
        <w:t xml:space="preserve"> </w:t>
      </w:r>
    </w:p>
    <w:p w14:paraId="132A6B9A"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Change w:id="311" w:author="Andrew Fryer (@DEEPFAT)" w:date="2017-06-12T02:32:00Z">
          <w:tblPr>
            <w:tblStyle w:val="TableGrid1"/>
            <w:tblW w:w="14449" w:type="dxa"/>
            <w:tblInd w:w="5" w:type="dxa"/>
            <w:tblLayout w:type="fixed"/>
            <w:tblCellMar>
              <w:top w:w="45" w:type="dxa"/>
              <w:left w:w="105" w:type="dxa"/>
              <w:bottom w:w="30" w:type="dxa"/>
              <w:right w:w="108" w:type="dxa"/>
            </w:tblCellMar>
            <w:tblLook w:val="04A0" w:firstRow="1" w:lastRow="0" w:firstColumn="1" w:lastColumn="0" w:noHBand="0" w:noVBand="1"/>
          </w:tblPr>
        </w:tblPrChange>
      </w:tblPr>
      <w:tblGrid>
        <w:gridCol w:w="802"/>
        <w:gridCol w:w="1768"/>
        <w:gridCol w:w="1801"/>
        <w:gridCol w:w="722"/>
        <w:gridCol w:w="9356"/>
        <w:tblGridChange w:id="312">
          <w:tblGrid>
            <w:gridCol w:w="360"/>
            <w:gridCol w:w="360"/>
            <w:gridCol w:w="360"/>
            <w:gridCol w:w="360"/>
            <w:gridCol w:w="360"/>
          </w:tblGrid>
        </w:tblGridChange>
      </w:tblGrid>
      <w:tr w:rsidR="00DE08F4" w14:paraId="6C5EA116" w14:textId="77777777" w:rsidTr="2F252EEF">
        <w:trPr>
          <w:trHeight w:val="2618"/>
        </w:trPr>
        <w:tc>
          <w:tcPr>
            <w:tcW w:w="5093" w:type="dxa"/>
            <w:gridSpan w:val="4"/>
            <w:tcBorders>
              <w:top w:val="single" w:sz="4" w:space="0" w:color="000000" w:themeColor="text1"/>
              <w:left w:val="single" w:sz="4" w:space="0" w:color="000000" w:themeColor="text1"/>
              <w:bottom w:val="nil"/>
              <w:right w:val="single" w:sz="4" w:space="0" w:color="000000" w:themeColor="text1"/>
            </w:tcBorders>
            <w:tcPrChange w:id="313" w:author="Andrew Fryer (@DEEPFAT)" w:date="2017-06-12T02:32:00Z">
              <w:tcPr>
                <w:tcW w:w="5093" w:type="dxa"/>
                <w:gridSpan w:val="4"/>
                <w:tcBorders>
                  <w:top w:val="single" w:sz="4" w:space="0" w:color="000000"/>
                  <w:left w:val="single" w:sz="4" w:space="0" w:color="000000"/>
                  <w:bottom w:val="nil"/>
                  <w:right w:val="single" w:sz="4" w:space="0" w:color="000000"/>
                </w:tcBorders>
              </w:tcPr>
            </w:tcPrChange>
          </w:tcPr>
          <w:p w14:paraId="5D6E9BDB" w14:textId="73E7B292" w:rsidR="00DE08F4" w:rsidRDefault="00132227">
            <w:pPr>
              <w:spacing w:after="0" w:line="259" w:lineRule="auto"/>
              <w:ind w:left="723" w:hanging="360"/>
            </w:pPr>
            <w:r>
              <w:t>1.</w:t>
            </w:r>
            <w:r>
              <w:rPr>
                <w:rFonts w:ascii="Arial" w:eastAsia="Arial" w:hAnsi="Arial" w:cs="Arial"/>
              </w:rPr>
              <w:t xml:space="preserve"> </w:t>
            </w:r>
            <w:r>
              <w:t xml:space="preserve">You </w:t>
            </w:r>
            <w:ins w:id="314" w:author="Andrew Fryer (@DEEPFAT)" w:date="2017-06-08T16:55:00Z">
              <w:r w:rsidR="00FA3F15">
                <w:t xml:space="preserve">should now see the </w:t>
              </w:r>
            </w:ins>
            <w:del w:id="315" w:author="Andrew Fryer (@DEEPFAT)" w:date="2017-06-08T16:56:00Z">
              <w:r w:rsidDel="00FA3F15">
                <w:delText xml:space="preserve">will land into the </w:delText>
              </w:r>
            </w:del>
            <w:r>
              <w:t xml:space="preserve">Query Editor window as shown </w:t>
            </w:r>
            <w:ins w:id="316" w:author="Andrew Fryer (@DEEPFAT)" w:date="2017-06-08T16:56:00Z">
              <w:r w:rsidR="00FA3F15">
                <w:t>on the right</w:t>
              </w:r>
            </w:ins>
            <w:del w:id="317" w:author="Andrew Fryer (@DEEPFAT)" w:date="2017-06-08T16:56:00Z">
              <w:r w:rsidDel="00FA3F15">
                <w:delText>in the diagram.</w:delText>
              </w:r>
            </w:del>
            <w:ins w:id="318" w:author="Andrew Fryer (@DEEPFAT)" w:date="2017-06-08T16:56:00Z">
              <w:r w:rsidR="00FA3F15">
                <w:t>.</w:t>
              </w:r>
            </w:ins>
            <w:r>
              <w:t xml:space="preserve"> Select</w:t>
            </w:r>
            <w:del w:id="319" w:author="Amy Nicholson" w:date="2017-07-13T19:25:00Z">
              <w:r w:rsidDel="008D5522">
                <w:delText xml:space="preserve"> the</w:delText>
              </w:r>
            </w:del>
            <w:r>
              <w:t xml:space="preserv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themeColor="text1"/>
              <w:left w:val="single" w:sz="4" w:space="0" w:color="000000" w:themeColor="text1"/>
              <w:bottom w:val="single" w:sz="8" w:space="0" w:color="000000" w:themeColor="text1"/>
              <w:right w:val="single" w:sz="4" w:space="0" w:color="000000" w:themeColor="text1"/>
            </w:tcBorders>
            <w:vAlign w:val="center"/>
            <w:tcPrChange w:id="320" w:author="Andrew Fryer (@DEEPFAT)" w:date="2017-06-12T02:32:00Z">
              <w:tcPr>
                <w:tcW w:w="9356" w:type="dxa"/>
                <w:vMerge w:val="restart"/>
                <w:tcBorders>
                  <w:top w:val="single" w:sz="4" w:space="0" w:color="000000"/>
                  <w:left w:val="single" w:sz="4" w:space="0" w:color="000000"/>
                  <w:bottom w:val="single" w:sz="8" w:space="0" w:color="000000"/>
                  <w:right w:val="single" w:sz="4" w:space="0" w:color="000000"/>
                </w:tcBorders>
              </w:tcPr>
            </w:tcPrChange>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5"/>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2F252EEF">
        <w:trPr>
          <w:trHeight w:val="461"/>
        </w:trPr>
        <w:tc>
          <w:tcPr>
            <w:tcW w:w="802" w:type="dxa"/>
            <w:vMerge w:val="restart"/>
            <w:tcBorders>
              <w:top w:val="nil"/>
              <w:left w:val="single" w:sz="4" w:space="0" w:color="000000" w:themeColor="text1"/>
              <w:bottom w:val="single" w:sz="8" w:space="0" w:color="000000" w:themeColor="text1"/>
              <w:right w:val="single" w:sz="4" w:space="0" w:color="000000" w:themeColor="text1"/>
            </w:tcBorders>
            <w:tcPrChange w:id="321" w:author="Andrew Fryer (@DEEPFAT)" w:date="2017-06-12T02:32:00Z">
              <w:tcPr>
                <w:tcW w:w="802" w:type="dxa"/>
                <w:vMerge w:val="restart"/>
                <w:tcBorders>
                  <w:top w:val="nil"/>
                  <w:left w:val="single" w:sz="4" w:space="0" w:color="000000"/>
                  <w:bottom w:val="single" w:sz="8" w:space="0" w:color="000000"/>
                  <w:right w:val="single" w:sz="4" w:space="0" w:color="000000"/>
                </w:tcBorders>
              </w:tcPr>
            </w:tcPrChange>
          </w:tcPr>
          <w:p w14:paraId="0556AF20"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2"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698901EA" w14:textId="77777777" w:rsidR="00DE08F4" w:rsidRPr="00FA3F15" w:rsidRDefault="00132227">
            <w:pPr>
              <w:spacing w:after="0" w:line="259" w:lineRule="auto"/>
              <w:ind w:left="3" w:firstLine="0"/>
              <w:rPr>
                <w:b/>
                <w:bCs/>
                <w:rPrChange w:id="323" w:author="Andrew Fryer (@DEEPFAT)" w:date="2017-06-12T02:32:00Z">
                  <w:rPr/>
                </w:rPrChange>
              </w:rPr>
              <w:pPrChange w:id="324" w:author="Andrew Fryer (@DEEPFAT)" w:date="2017-06-12T02:32:00Z">
                <w:pPr>
                  <w:ind w:left="3" w:firstLine="0"/>
                </w:pPr>
              </w:pPrChange>
            </w:pPr>
            <w:r w:rsidRPr="2F252EEF">
              <w:rPr>
                <w:b/>
                <w:bCs/>
                <w:rPrChange w:id="325" w:author="Andrew Fryer (@DEEPFAT)" w:date="2017-06-12T02:32:00Z">
                  <w:rPr/>
                </w:rPrChange>
              </w:rPr>
              <w:t xml:space="preserve">Initial name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26"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481B5D0D" w14:textId="77777777" w:rsidR="00DE08F4" w:rsidRPr="00FA3F15" w:rsidRDefault="00132227">
            <w:pPr>
              <w:spacing w:after="0" w:line="259" w:lineRule="auto"/>
              <w:ind w:left="3" w:firstLine="0"/>
              <w:rPr>
                <w:b/>
                <w:bCs/>
                <w:rPrChange w:id="327" w:author="Andrew Fryer (@DEEPFAT)" w:date="2017-06-12T02:32:00Z">
                  <w:rPr/>
                </w:rPrChange>
              </w:rPr>
              <w:pPrChange w:id="328" w:author="Andrew Fryer (@DEEPFAT)" w:date="2017-06-12T02:32:00Z">
                <w:pPr>
                  <w:ind w:left="3" w:firstLine="0"/>
                </w:pPr>
              </w:pPrChange>
            </w:pPr>
            <w:r w:rsidRPr="2F252EEF">
              <w:rPr>
                <w:b/>
                <w:bCs/>
                <w:rPrChange w:id="329" w:author="Andrew Fryer (@DEEPFAT)" w:date="2017-06-12T02:32:00Z">
                  <w:rPr/>
                </w:rPrChange>
              </w:rPr>
              <w:t xml:space="preserve">Final name </w:t>
            </w:r>
          </w:p>
        </w:tc>
        <w:tc>
          <w:tcPr>
            <w:tcW w:w="722" w:type="dxa"/>
            <w:vMerge w:val="restart"/>
            <w:tcBorders>
              <w:top w:val="nil"/>
              <w:left w:val="single" w:sz="4" w:space="0" w:color="000000" w:themeColor="text1"/>
              <w:bottom w:val="single" w:sz="8" w:space="0" w:color="000000" w:themeColor="text1"/>
              <w:right w:val="single" w:sz="4" w:space="0" w:color="000000" w:themeColor="text1"/>
            </w:tcBorders>
            <w:tcPrChange w:id="330" w:author="Andrew Fryer (@DEEPFAT)" w:date="2017-06-12T02:32:00Z">
              <w:tcPr>
                <w:tcW w:w="722" w:type="dxa"/>
                <w:vMerge w:val="restart"/>
                <w:tcBorders>
                  <w:top w:val="nil"/>
                  <w:left w:val="single" w:sz="4" w:space="0" w:color="000000"/>
                  <w:bottom w:val="single" w:sz="8" w:space="0" w:color="000000"/>
                  <w:right w:val="single" w:sz="4" w:space="0" w:color="000000"/>
                </w:tcBorders>
              </w:tcPr>
            </w:tcPrChange>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1" w:author="Andrew Fryer (@DEEPFAT)" w:date="2017-06-12T02:32:00Z">
              <w:tcPr>
                <w:tcW w:w="0" w:type="auto"/>
                <w:vMerge/>
              </w:tcPr>
            </w:tcPrChange>
          </w:tcPr>
          <w:p w14:paraId="57093A4F" w14:textId="77777777" w:rsidR="00DE08F4" w:rsidRDefault="00DE08F4">
            <w:pPr>
              <w:spacing w:after="160" w:line="259" w:lineRule="auto"/>
              <w:ind w:left="0" w:firstLine="0"/>
            </w:pPr>
          </w:p>
        </w:tc>
      </w:tr>
      <w:tr w:rsidR="00DE08F4" w14:paraId="04274C2E" w14:textId="77777777" w:rsidTr="2F252EEF">
        <w:trPr>
          <w:trHeight w:val="458"/>
        </w:trPr>
        <w:tc>
          <w:tcPr>
            <w:tcW w:w="802" w:type="dxa"/>
            <w:vMerge/>
            <w:tcBorders>
              <w:top w:val="nil"/>
              <w:left w:val="single" w:sz="4" w:space="0" w:color="000000"/>
              <w:bottom w:val="nil"/>
              <w:right w:val="single" w:sz="4" w:space="0" w:color="000000"/>
            </w:tcBorders>
            <w:tcPrChange w:id="332" w:author="Andrew Fryer (@DEEPFAT)" w:date="2017-06-12T02:32:00Z">
              <w:tcPr>
                <w:tcW w:w="0" w:type="auto"/>
                <w:vMerge/>
              </w:tcPr>
            </w:tcPrChange>
          </w:tcPr>
          <w:p w14:paraId="0BF05B4A"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Change w:id="335" w:author="Andrew Fryer (@DEEPFAT)" w:date="2017-06-12T02:32:00Z">
              <w:tcPr>
                <w:tcW w:w="0" w:type="auto"/>
                <w:vMerge/>
              </w:tcPr>
            </w:tcPrChange>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36" w:author="Andrew Fryer (@DEEPFAT)" w:date="2017-06-12T02:32:00Z">
              <w:tcPr>
                <w:tcW w:w="0" w:type="auto"/>
                <w:vMerge/>
              </w:tcPr>
            </w:tcPrChange>
          </w:tcPr>
          <w:p w14:paraId="7BF514AE" w14:textId="77777777" w:rsidR="00DE08F4" w:rsidRDefault="00DE08F4">
            <w:pPr>
              <w:spacing w:after="160" w:line="259" w:lineRule="auto"/>
              <w:ind w:left="0" w:firstLine="0"/>
            </w:pPr>
          </w:p>
        </w:tc>
      </w:tr>
      <w:tr w:rsidR="00DE08F4" w14:paraId="17005D56" w14:textId="77777777" w:rsidTr="2F252EEF">
        <w:trPr>
          <w:trHeight w:val="461"/>
        </w:trPr>
        <w:tc>
          <w:tcPr>
            <w:tcW w:w="802" w:type="dxa"/>
            <w:vMerge/>
            <w:tcBorders>
              <w:top w:val="nil"/>
              <w:left w:val="single" w:sz="4" w:space="0" w:color="000000"/>
              <w:bottom w:val="nil"/>
              <w:right w:val="single" w:sz="4" w:space="0" w:color="000000"/>
            </w:tcBorders>
            <w:tcPrChange w:id="337" w:author="Andrew Fryer (@DEEPFAT)" w:date="2017-06-12T02:32:00Z">
              <w:tcPr>
                <w:tcW w:w="0" w:type="auto"/>
                <w:vMerge/>
              </w:tcPr>
            </w:tcPrChange>
          </w:tcPr>
          <w:p w14:paraId="72A222A7"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8"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39"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Change w:id="340" w:author="Andrew Fryer (@DEEPFAT)" w:date="2017-06-12T02:32:00Z">
              <w:tcPr>
                <w:tcW w:w="0" w:type="auto"/>
                <w:vMerge/>
              </w:tcPr>
            </w:tcPrChange>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1" w:author="Andrew Fryer (@DEEPFAT)" w:date="2017-06-12T02:32:00Z">
              <w:tcPr>
                <w:tcW w:w="0" w:type="auto"/>
                <w:vMerge/>
              </w:tcPr>
            </w:tcPrChange>
          </w:tcPr>
          <w:p w14:paraId="08BB5D8B" w14:textId="77777777" w:rsidR="00DE08F4" w:rsidRDefault="00DE08F4">
            <w:pPr>
              <w:spacing w:after="160" w:line="259" w:lineRule="auto"/>
              <w:ind w:left="0" w:firstLine="0"/>
            </w:pPr>
          </w:p>
        </w:tc>
      </w:tr>
      <w:tr w:rsidR="00DE08F4" w14:paraId="6CA883F0" w14:textId="77777777" w:rsidTr="2F252EEF">
        <w:trPr>
          <w:trHeight w:val="461"/>
        </w:trPr>
        <w:tc>
          <w:tcPr>
            <w:tcW w:w="802" w:type="dxa"/>
            <w:vMerge/>
            <w:tcBorders>
              <w:top w:val="nil"/>
              <w:left w:val="single" w:sz="4" w:space="0" w:color="000000"/>
              <w:bottom w:val="nil"/>
              <w:right w:val="single" w:sz="4" w:space="0" w:color="000000"/>
            </w:tcBorders>
            <w:tcPrChange w:id="342" w:author="Andrew Fryer (@DEEPFAT)" w:date="2017-06-12T02:32:00Z">
              <w:tcPr>
                <w:tcW w:w="0" w:type="auto"/>
                <w:vMerge/>
              </w:tcPr>
            </w:tcPrChange>
          </w:tcPr>
          <w:p w14:paraId="04097CCB"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Change w:id="345" w:author="Andrew Fryer (@DEEPFAT)" w:date="2017-06-12T02:32:00Z">
              <w:tcPr>
                <w:tcW w:w="0" w:type="auto"/>
                <w:vMerge/>
              </w:tcPr>
            </w:tcPrChange>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46" w:author="Andrew Fryer (@DEEPFAT)" w:date="2017-06-12T02:32:00Z">
              <w:tcPr>
                <w:tcW w:w="0" w:type="auto"/>
                <w:vMerge/>
              </w:tcPr>
            </w:tcPrChange>
          </w:tcPr>
          <w:p w14:paraId="5047C6F5" w14:textId="77777777" w:rsidR="00DE08F4" w:rsidRDefault="00DE08F4">
            <w:pPr>
              <w:spacing w:after="160" w:line="259" w:lineRule="auto"/>
              <w:ind w:left="0" w:firstLine="0"/>
            </w:pPr>
          </w:p>
        </w:tc>
      </w:tr>
      <w:tr w:rsidR="00DE08F4" w14:paraId="7453A494" w14:textId="77777777" w:rsidTr="2F252EEF">
        <w:trPr>
          <w:trHeight w:val="458"/>
        </w:trPr>
        <w:tc>
          <w:tcPr>
            <w:tcW w:w="802" w:type="dxa"/>
            <w:vMerge/>
            <w:tcBorders>
              <w:top w:val="nil"/>
              <w:left w:val="single" w:sz="4" w:space="0" w:color="000000"/>
              <w:bottom w:val="nil"/>
              <w:right w:val="single" w:sz="4" w:space="0" w:color="000000"/>
            </w:tcBorders>
            <w:tcPrChange w:id="347" w:author="Andrew Fryer (@DEEPFAT)" w:date="2017-06-12T02:32:00Z">
              <w:tcPr>
                <w:tcW w:w="0" w:type="auto"/>
                <w:vMerge/>
              </w:tcPr>
            </w:tcPrChange>
          </w:tcPr>
          <w:p w14:paraId="17DA6D59"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8"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49"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Change w:id="350" w:author="Andrew Fryer (@DEEPFAT)" w:date="2017-06-12T02:32:00Z">
              <w:tcPr>
                <w:tcW w:w="0" w:type="auto"/>
                <w:vMerge/>
              </w:tcPr>
            </w:tcPrChange>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1" w:author="Andrew Fryer (@DEEPFAT)" w:date="2017-06-12T02:32:00Z">
              <w:tcPr>
                <w:tcW w:w="0" w:type="auto"/>
                <w:vMerge/>
              </w:tcPr>
            </w:tcPrChange>
          </w:tcPr>
          <w:p w14:paraId="03126905" w14:textId="77777777" w:rsidR="00DE08F4" w:rsidRDefault="00DE08F4">
            <w:pPr>
              <w:spacing w:after="160" w:line="259" w:lineRule="auto"/>
              <w:ind w:left="0" w:firstLine="0"/>
            </w:pPr>
          </w:p>
        </w:tc>
      </w:tr>
      <w:tr w:rsidR="00DE08F4" w14:paraId="297F0E8E" w14:textId="77777777" w:rsidTr="2F252EEF">
        <w:trPr>
          <w:trHeight w:val="461"/>
        </w:trPr>
        <w:tc>
          <w:tcPr>
            <w:tcW w:w="802" w:type="dxa"/>
            <w:vMerge/>
            <w:tcBorders>
              <w:top w:val="nil"/>
              <w:left w:val="single" w:sz="4" w:space="0" w:color="000000"/>
              <w:bottom w:val="nil"/>
              <w:right w:val="single" w:sz="4" w:space="0" w:color="000000"/>
            </w:tcBorders>
            <w:tcPrChange w:id="352" w:author="Andrew Fryer (@DEEPFAT)" w:date="2017-06-12T02:32:00Z">
              <w:tcPr>
                <w:tcW w:w="0" w:type="auto"/>
                <w:vMerge/>
              </w:tcPr>
            </w:tcPrChange>
          </w:tcPr>
          <w:p w14:paraId="47DDB1B6"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3" w:author="Andrew Fryer (@DEEPFAT)" w:date="2017-06-12T02:32:00Z">
              <w:tcPr>
                <w:tcW w:w="1768" w:type="dxa"/>
                <w:tcBorders>
                  <w:top w:val="single" w:sz="4" w:space="0" w:color="000000"/>
                  <w:left w:val="single" w:sz="4" w:space="0" w:color="000000"/>
                  <w:bottom w:val="single" w:sz="4" w:space="0" w:color="000000"/>
                  <w:right w:val="single" w:sz="4" w:space="0" w:color="000000"/>
                </w:tcBorders>
              </w:tcPr>
            </w:tcPrChange>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54" w:author="Andrew Fryer (@DEEPFAT)" w:date="2017-06-12T02:32:00Z">
              <w:tcPr>
                <w:tcW w:w="1801" w:type="dxa"/>
                <w:tcBorders>
                  <w:top w:val="single" w:sz="4" w:space="0" w:color="000000"/>
                  <w:left w:val="single" w:sz="4" w:space="0" w:color="000000"/>
                  <w:bottom w:val="single" w:sz="4" w:space="0" w:color="000000"/>
                  <w:right w:val="single" w:sz="4" w:space="0" w:color="000000"/>
                </w:tcBorders>
              </w:tcPr>
            </w:tcPrChange>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Change w:id="355" w:author="Andrew Fryer (@DEEPFAT)" w:date="2017-06-12T02:32:00Z">
              <w:tcPr>
                <w:tcW w:w="0" w:type="auto"/>
                <w:vMerge/>
              </w:tcPr>
            </w:tcPrChange>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Change w:id="356" w:author="Andrew Fryer (@DEEPFAT)" w:date="2017-06-12T02:32:00Z">
              <w:tcPr>
                <w:tcW w:w="0" w:type="auto"/>
                <w:vMerge/>
              </w:tcPr>
            </w:tcPrChange>
          </w:tcPr>
          <w:p w14:paraId="59E4618C" w14:textId="77777777" w:rsidR="00DE08F4" w:rsidRDefault="00DE08F4">
            <w:pPr>
              <w:spacing w:after="160" w:line="259" w:lineRule="auto"/>
              <w:ind w:left="0" w:firstLine="0"/>
            </w:pPr>
          </w:p>
        </w:tc>
      </w:tr>
      <w:tr w:rsidR="00DE08F4" w14:paraId="1C34AC3E" w14:textId="77777777" w:rsidTr="2F252EEF">
        <w:trPr>
          <w:trHeight w:val="466"/>
        </w:trPr>
        <w:tc>
          <w:tcPr>
            <w:tcW w:w="802" w:type="dxa"/>
            <w:vMerge/>
            <w:tcBorders>
              <w:top w:val="nil"/>
              <w:left w:val="single" w:sz="4" w:space="0" w:color="000000"/>
              <w:bottom w:val="single" w:sz="8" w:space="0" w:color="000000"/>
              <w:right w:val="single" w:sz="4" w:space="0" w:color="000000"/>
            </w:tcBorders>
            <w:tcPrChange w:id="357" w:author="Andrew Fryer (@DEEPFAT)" w:date="2017-06-12T02:32:00Z">
              <w:tcPr>
                <w:tcW w:w="0" w:type="auto"/>
                <w:vMerge/>
              </w:tcPr>
            </w:tcPrChange>
          </w:tcPr>
          <w:p w14:paraId="0A5E1722" w14:textId="77777777" w:rsidR="00DE08F4" w:rsidRDefault="00DE08F4">
            <w:pPr>
              <w:spacing w:after="160" w:line="259" w:lineRule="auto"/>
              <w:ind w:left="0" w:firstLine="0"/>
            </w:pPr>
          </w:p>
        </w:tc>
        <w:tc>
          <w:tcPr>
            <w:tcW w:w="1768"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8" w:author="Andrew Fryer (@DEEPFAT)" w:date="2017-06-12T02:32:00Z">
              <w:tcPr>
                <w:tcW w:w="1768" w:type="dxa"/>
                <w:tcBorders>
                  <w:top w:val="single" w:sz="4" w:space="0" w:color="000000"/>
                  <w:left w:val="single" w:sz="4" w:space="0" w:color="000000"/>
                  <w:bottom w:val="single" w:sz="8" w:space="0" w:color="000000"/>
                  <w:right w:val="single" w:sz="4" w:space="0" w:color="000000"/>
                </w:tcBorders>
              </w:tcPr>
            </w:tcPrChange>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themeColor="text1"/>
              <w:left w:val="single" w:sz="4" w:space="0" w:color="000000" w:themeColor="text1"/>
              <w:bottom w:val="single" w:sz="8" w:space="0" w:color="000000" w:themeColor="text1"/>
              <w:right w:val="single" w:sz="4" w:space="0" w:color="000000" w:themeColor="text1"/>
            </w:tcBorders>
            <w:tcPrChange w:id="359" w:author="Andrew Fryer (@DEEPFAT)" w:date="2017-06-12T02:32:00Z">
              <w:tcPr>
                <w:tcW w:w="1801" w:type="dxa"/>
                <w:tcBorders>
                  <w:top w:val="single" w:sz="4" w:space="0" w:color="000000"/>
                  <w:left w:val="single" w:sz="4" w:space="0" w:color="000000"/>
                  <w:bottom w:val="single" w:sz="8" w:space="0" w:color="000000"/>
                  <w:right w:val="single" w:sz="4" w:space="0" w:color="000000"/>
                </w:tcBorders>
              </w:tcPr>
            </w:tcPrChange>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Change w:id="360" w:author="Andrew Fryer (@DEEPFAT)" w:date="2017-06-12T02:32:00Z">
              <w:tcPr>
                <w:tcW w:w="0" w:type="auto"/>
                <w:vMerge/>
              </w:tcPr>
            </w:tcPrChange>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Change w:id="361" w:author="Andrew Fryer (@DEEPFAT)" w:date="2017-06-12T02:32:00Z">
              <w:tcPr>
                <w:tcW w:w="0" w:type="auto"/>
                <w:vMerge/>
              </w:tcPr>
            </w:tcPrChange>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t xml:space="preserve"> </w:t>
      </w:r>
    </w:p>
    <w:p w14:paraId="658DB51C" w14:textId="77777777" w:rsidR="00DE08F4" w:rsidRDefault="00132227">
      <w:pPr>
        <w:spacing w:after="0" w:line="259" w:lineRule="auto"/>
        <w:ind w:left="0" w:firstLine="0"/>
      </w:pPr>
      <w:r>
        <w:rPr>
          <w:color w:val="2E74B5"/>
          <w:sz w:val="26"/>
        </w:rPr>
        <w:lastRenderedPageBreak/>
        <w:t xml:space="preserve"> </w:t>
      </w:r>
    </w:p>
    <w:p w14:paraId="0869DC00" w14:textId="77777777" w:rsidR="00DE08F4" w:rsidRDefault="00132227">
      <w:pPr>
        <w:pStyle w:val="Heading2"/>
        <w:ind w:left="-5"/>
      </w:pPr>
      <w:bookmarkStart w:id="362" w:name="_Toc429567318"/>
      <w:r>
        <w:t>Changing data types of columns</w:t>
      </w:r>
      <w:bookmarkEnd w:id="362"/>
      <w:r>
        <w:t xml:space="preserve"> </w:t>
      </w:r>
    </w:p>
    <w:p w14:paraId="6029A3E5" w14:textId="77777777" w:rsidR="00DE08F4" w:rsidRDefault="00132227">
      <w:pPr>
        <w:spacing w:after="0" w:line="259" w:lineRule="auto"/>
        <w:ind w:left="0" w:firstLine="0"/>
      </w:pPr>
      <w:r>
        <w:t xml:space="preserve"> </w:t>
      </w:r>
    </w:p>
    <w:tbl>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Change w:id="363" w:author="Andrew Fryer (@DEEPFAT)" w:date="2017-06-12T02:42:00Z">
          <w:tblPr>
            <w:tblStyle w:val="TableGrid1"/>
            <w:tblW w:w="14449" w:type="dxa"/>
            <w:tblInd w:w="5" w:type="dxa"/>
            <w:tblLayout w:type="fixed"/>
            <w:tblCellMar>
              <w:top w:w="284" w:type="dxa"/>
              <w:left w:w="284" w:type="dxa"/>
              <w:bottom w:w="284" w:type="dxa"/>
              <w:right w:w="62" w:type="dxa"/>
            </w:tblCellMar>
            <w:tblLook w:val="04A0" w:firstRow="1" w:lastRow="0" w:firstColumn="1" w:lastColumn="0" w:noHBand="0" w:noVBand="1"/>
          </w:tblPr>
        </w:tblPrChange>
      </w:tblPr>
      <w:tblGrid>
        <w:gridCol w:w="5093"/>
        <w:gridCol w:w="9356"/>
        <w:tblGridChange w:id="364">
          <w:tblGrid>
            <w:gridCol w:w="360"/>
            <w:gridCol w:w="360"/>
          </w:tblGrid>
        </w:tblGridChange>
      </w:tblGrid>
      <w:tr w:rsidR="00DE08F4" w14:paraId="292DC2E1" w14:textId="77777777" w:rsidTr="02E08322">
        <w:trPr>
          <w:trHeight w:val="416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65"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3881755D" w14:textId="77777777" w:rsidR="00DE08F4" w:rsidRDefault="00132227" w:rsidP="006F4654">
            <w:pPr>
              <w:numPr>
                <w:ilvl w:val="0"/>
                <w:numId w:val="5"/>
              </w:numPr>
              <w:spacing w:after="33" w:line="259" w:lineRule="auto"/>
              <w:ind w:hanging="360"/>
            </w:pPr>
            <w:r>
              <w:t xml:space="preserve">Select the Date Query. </w:t>
            </w:r>
          </w:p>
          <w:p w14:paraId="59803D36" w14:textId="77777777" w:rsidR="00DE08F4" w:rsidRDefault="00132227" w:rsidP="006F4654">
            <w:pPr>
              <w:numPr>
                <w:ilvl w:val="0"/>
                <w:numId w:val="5"/>
              </w:numPr>
              <w:spacing w:after="33" w:line="259" w:lineRule="auto"/>
              <w:ind w:hanging="360"/>
            </w:pPr>
            <w:r>
              <w:t xml:space="preserve">Select the column Date as shown in the diagram. </w:t>
            </w:r>
          </w:p>
          <w:p w14:paraId="69BA8A1C" w14:textId="6FB0C006" w:rsidR="00ED0D13" w:rsidRDefault="00ED0D13" w:rsidP="006F4654">
            <w:pPr>
              <w:numPr>
                <w:ilvl w:val="0"/>
                <w:numId w:val="5"/>
              </w:numPr>
              <w:spacing w:after="33" w:line="259" w:lineRule="auto"/>
              <w:ind w:hanging="360"/>
            </w:pPr>
            <w:r>
              <w:t>C</w:t>
            </w:r>
            <w:r w:rsidR="005B62CC">
              <w:t>h</w:t>
            </w:r>
            <w:r>
              <w:t xml:space="preserve">ange the data type of Date </w:t>
            </w:r>
            <w:r w:rsidR="005B62CC">
              <w:t xml:space="preserve">from </w:t>
            </w:r>
            <w:r w:rsidR="000C4F5A" w:rsidRPr="00910AA7">
              <w:rPr>
                <w:b/>
                <w:bCs/>
              </w:rPr>
              <w:t>Text</w:t>
            </w:r>
            <w:r w:rsidR="005B62CC">
              <w:t xml:space="preserve"> to </w:t>
            </w:r>
            <w:r w:rsidR="005B62CC" w:rsidRPr="00910AA7">
              <w:rPr>
                <w:b/>
                <w:bCs/>
              </w:rPr>
              <w:t>Date</w:t>
            </w:r>
            <w:r>
              <w:t>.</w:t>
            </w:r>
          </w:p>
          <w:p w14:paraId="7BE79F9A" w14:textId="30F04008" w:rsidR="00DE08F4" w:rsidRDefault="00ED0D13" w:rsidP="00ED0D13">
            <w:pPr>
              <w:spacing w:after="2" w:line="256" w:lineRule="auto"/>
              <w:ind w:left="3" w:firstLine="0"/>
              <w:rPr>
                <w:ins w:id="366" w:author="Andrew Fryer (@DEEPFAT)" w:date="2017-06-14T08:59:00Z"/>
              </w:rPr>
            </w:pPr>
            <w:r>
              <w:t>Note: If the data type is accurately specified in the source</w:t>
            </w:r>
            <w:del w:id="367" w:author="Andrew Fryer (@DEEPFAT)" w:date="2017-06-15T07:49:00Z">
              <w:r w:rsidDel="00A304B7">
                <w:delText xml:space="preserve"> </w:delText>
              </w:r>
            </w:del>
            <w:r>
              <w:t>,</w:t>
            </w:r>
            <w:ins w:id="368" w:author="Andrew Fryer (@DEEPFAT)" w:date="2017-06-15T07:49:00Z">
              <w:r w:rsidR="00A304B7">
                <w:t xml:space="preserve"> </w:t>
              </w:r>
            </w:ins>
            <w:r>
              <w:t>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p w14:paraId="1E356BDE" w14:textId="77777777" w:rsidR="00214A40" w:rsidRDefault="003E29E4" w:rsidP="00ED0D13">
            <w:pPr>
              <w:spacing w:after="2" w:line="256" w:lineRule="auto"/>
              <w:ind w:left="3" w:firstLine="0"/>
              <w:rPr>
                <w:ins w:id="369" w:author="Andrew Fryer (@DEEPFAT)" w:date="2017-06-14T09:10:00Z"/>
              </w:rPr>
            </w:pPr>
            <w:ins w:id="370" w:author="Andrew Fryer (@DEEPFAT)" w:date="2017-06-14T09:09:00Z">
              <w:r>
                <w:t xml:space="preserve"> Having done this what else should you change</w:t>
              </w:r>
            </w:ins>
            <w:ins w:id="371" w:author="Andrew Fryer (@DEEPFAT)" w:date="2017-06-14T09:10:00Z">
              <w:r w:rsidR="009C3496">
                <w:t xml:space="preserve">? </w:t>
              </w:r>
            </w:ins>
          </w:p>
          <w:p w14:paraId="037F9C6F" w14:textId="1D625BA9" w:rsidR="009C3496" w:rsidRDefault="009C3496" w:rsidP="00ED0D13">
            <w:pPr>
              <w:spacing w:after="2" w:line="256" w:lineRule="auto"/>
              <w:ind w:left="3" w:firstLine="0"/>
            </w:pP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2"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51A10446" w14:textId="789E66F3" w:rsidR="00DE08F4" w:rsidRDefault="00EE410F" w:rsidP="00ED0D13">
            <w:pPr>
              <w:spacing w:after="0" w:line="259" w:lineRule="auto"/>
              <w:ind w:left="0" w:right="269" w:firstLine="0"/>
            </w:pPr>
            <w:del w:id="373" w:author="Andrew Fryer (@DEEPFAT)" w:date="2017-06-15T07:48:00Z">
              <w:r w:rsidDel="00674D38">
                <w:object w:dxaOrig="14100" w:dyaOrig="8325" w14:anchorId="33C3FBC8">
                  <v:shape id="_x0000_i1028" type="#_x0000_t75" style="width:426.4pt;height:252pt" o:ole="">
                    <v:imagedata r:id="rId46" o:title=""/>
                  </v:shape>
                  <o:OLEObject Type="Embed" ProgID="PBrush" ShapeID="_x0000_i1028" DrawAspect="Content" ObjectID="_1561536573" r:id="rId47"/>
                </w:object>
              </w:r>
              <w:r w:rsidR="00132227" w:rsidDel="00674D38">
                <w:delText xml:space="preserve"> </w:delText>
              </w:r>
            </w:del>
            <w:ins w:id="374" w:author="Andrew Fryer (@DEEPFAT)" w:date="2017-06-15T07:48:00Z">
              <w:r w:rsidR="00674D38">
                <w:rPr>
                  <w:noProof/>
                </w:rPr>
                <w:drawing>
                  <wp:inline distT="0" distB="0" distL="0" distR="0" wp14:anchorId="6FE065D2" wp14:editId="000579DC">
                    <wp:extent cx="5461995" cy="3033457"/>
                    <wp:effectExtent l="19050" t="19050" r="24765"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25"/>
                            <a:stretch/>
                          </pic:blipFill>
                          <pic:spPr bwMode="auto">
                            <a:xfrm>
                              <a:off x="0" y="0"/>
                              <a:ext cx="5466944" cy="3036206"/>
                            </a:xfrm>
                            <a:prstGeom prst="rect">
                              <a:avLst/>
                            </a:prstGeom>
                            <a:ln>
                              <a:solidFill>
                                <a:schemeClr val="bg2">
                                  <a:lumMod val="25000"/>
                                </a:schemeClr>
                              </a:solidFill>
                            </a:ln>
                            <a:extLst>
                              <a:ext uri="{53640926-AAD7-44D8-BBD7-CCE9431645EC}">
                                <a14:shadowObscured xmlns:a14="http://schemas.microsoft.com/office/drawing/2010/main"/>
                              </a:ext>
                            </a:extLst>
                          </pic:spPr>
                        </pic:pic>
                      </a:graphicData>
                    </a:graphic>
                  </wp:inline>
                </w:drawing>
              </w:r>
            </w:ins>
          </w:p>
        </w:tc>
      </w:tr>
      <w:tr w:rsidR="00DE08F4" w14:paraId="046142C3" w14:textId="77777777" w:rsidTr="02E08322">
        <w:trPr>
          <w:trHeight w:val="3989"/>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375" w:author="Andrew Fryer (@DEEPFAT)" w:date="2017-06-12T02:42:00Z">
              <w:tcPr>
                <w:tcW w:w="5093" w:type="dxa"/>
                <w:tcBorders>
                  <w:top w:val="single" w:sz="4" w:space="0" w:color="000000"/>
                  <w:left w:val="single" w:sz="4" w:space="0" w:color="000000"/>
                  <w:bottom w:val="single" w:sz="4" w:space="0" w:color="000000"/>
                  <w:right w:val="single" w:sz="4" w:space="0" w:color="000000"/>
                </w:tcBorders>
              </w:tcPr>
            </w:tcPrChange>
          </w:tcPr>
          <w:p w14:paraId="60D514EA" w14:textId="72742DC2" w:rsidR="00DE08F4" w:rsidRDefault="00132227" w:rsidP="2675FC81">
            <w:pPr>
              <w:spacing w:after="0" w:line="259" w:lineRule="auto"/>
              <w:ind w:left="3" w:firstLine="0"/>
              <w:rPr>
                <w:ins w:id="376" w:author="Andrew Fryer (@DEEPFAT)" w:date="2017-06-12T02:32:00Z"/>
              </w:rPr>
            </w:pPr>
            <w:r>
              <w:lastRenderedPageBreak/>
              <w:t>Note</w:t>
            </w:r>
            <w:ins w:id="377" w:author="Andrew Fryer (@DEEPFAT)" w:date="2017-06-12T02:32:00Z">
              <w:r w:rsidR="271BE372">
                <w:t>s</w:t>
              </w:r>
            </w:ins>
            <w:r w:rsidRPr="2675FC81">
              <w:t xml:space="preserve">: </w:t>
            </w:r>
          </w:p>
          <w:p w14:paraId="56B9181F" w14:textId="77777777" w:rsidR="00DE08F4" w:rsidDel="271BE372" w:rsidRDefault="00132227">
            <w:pPr>
              <w:pStyle w:val="ListParagraph"/>
              <w:rPr>
                <w:del w:id="378" w:author="Andrew Fryer (@DEEPFAT)" w:date="2017-06-12T02:32:00Z"/>
              </w:rPr>
              <w:pPrChange w:id="379" w:author="Andrew Fryer (@DEEPFAT)" w:date="2017-07-03T07:31:00Z">
                <w:pPr>
                  <w:spacing w:after="0" w:line="259" w:lineRule="auto"/>
                  <w:ind w:left="3" w:firstLine="0"/>
                </w:pPr>
              </w:pPrChange>
            </w:pPr>
            <w:r>
              <w:t>On the right side under “</w:t>
            </w:r>
            <w:r w:rsidRPr="00910AA7">
              <w:rPr>
                <w:b/>
                <w:bCs/>
              </w:rPr>
              <w:t>APPLIED STEPS</w:t>
            </w:r>
            <w:r>
              <w:t xml:space="preserve">” you will see the list of </w:t>
            </w:r>
          </w:p>
          <w:p w14:paraId="15DF3874" w14:textId="0A2B3EBB" w:rsidR="00DE08F4" w:rsidRDefault="00132227">
            <w:pPr>
              <w:pStyle w:val="ListParagraph"/>
              <w:rPr>
                <w:ins w:id="380" w:author="Andrew Fryer (@DEEPFAT)" w:date="2017-06-12T02:33:00Z"/>
                <w:color w:val="000000" w:themeColor="text1"/>
              </w:rPr>
              <w:pPrChange w:id="381" w:author="Andrew Fryer (@DEEPFAT)" w:date="2017-07-03T07:31:00Z">
                <w:pPr>
                  <w:pStyle w:val="ListParagraph"/>
                  <w:numPr>
                    <w:numId w:val="1"/>
                  </w:numPr>
                  <w:spacing w:after="0"/>
                  <w:ind w:left="720"/>
                </w:pPr>
              </w:pPrChange>
            </w:pPr>
            <w:r>
              <w:t xml:space="preserve">transformations and steps that have been applied.  </w:t>
            </w:r>
            <w:ins w:id="382" w:author="Andrew Fryer (@DEEPFAT)" w:date="2017-06-15T07:51:00Z">
              <w:r w:rsidR="00A304B7">
                <w:t xml:space="preserve">In this case the </w:t>
              </w:r>
            </w:ins>
            <w:ins w:id="383" w:author="Andrew Fryer (@DEEPFAT)" w:date="2017-06-15T07:52:00Z">
              <w:r w:rsidR="00A304B7">
                <w:t xml:space="preserve">bi_date.date column has been changed to datetime. </w:t>
              </w:r>
            </w:ins>
            <w:r>
              <w:t>You can delete a step to get back to the previous state or go through each step of the transformation. We encourage you to explore this.</w:t>
            </w:r>
          </w:p>
          <w:p w14:paraId="1DFA9E57" w14:textId="3A86BC15" w:rsidR="2675FC81" w:rsidDel="24EB0250" w:rsidRDefault="2675FC81">
            <w:pPr>
              <w:pStyle w:val="ListParagraph"/>
              <w:rPr>
                <w:del w:id="384" w:author="Andrew Fryer (@DEEPFAT)" w:date="2017-06-12T02:39:00Z"/>
                <w:color w:val="000000" w:themeColor="text1"/>
                <w:rPrChange w:id="385" w:author="Andrew Fryer (@DEEPFAT)" w:date="2017-06-12T02:37:00Z">
                  <w:rPr>
                    <w:del w:id="386" w:author="Andrew Fryer (@DEEPFAT)" w:date="2017-06-12T02:39:00Z"/>
                  </w:rPr>
                </w:rPrChange>
              </w:rPr>
              <w:pPrChange w:id="387" w:author="Andrew Fryer (@DEEPFAT)" w:date="2017-07-03T07:31:00Z">
                <w:pPr/>
              </w:pPrChange>
            </w:pPr>
            <w:ins w:id="388" w:author="Andrew Fryer (@DEEPFAT)" w:date="2017-06-12T02:33:00Z">
              <w:r>
                <w:t>You can also see the code behind y</w:t>
              </w:r>
              <w:r w:rsidR="5A611004">
                <w:t>our actions in M</w:t>
              </w:r>
            </w:ins>
            <w:ins w:id="389" w:author="Andrew Fryer (@DEEPFAT)" w:date="2017-06-12T02:34:00Z">
              <w:r w:rsidR="77CA3684">
                <w:t>, Power BI's data transformation language.</w:t>
              </w:r>
            </w:ins>
            <w:ins w:id="390" w:author="Andrew Fryer (@DEEPFAT)" w:date="2017-06-12T02:33:00Z">
              <w:r w:rsidR="5A611004" w:rsidRPr="02E08322">
                <w:t xml:space="preserve"> </w:t>
              </w:r>
            </w:ins>
            <w:ins w:id="391" w:author="Andrew Fryer (@DEEPFAT)" w:date="2017-06-12T02:34:00Z">
              <w:r w:rsidR="77CA3684" w:rsidRPr="77CA3684">
                <w:t>To do this open the a</w:t>
              </w:r>
              <w:r w:rsidR="6468EEFC" w:rsidRPr="6468EEFC">
                <w:t>dvanced editor as shown</w:t>
              </w:r>
            </w:ins>
            <w:ins w:id="392" w:author="Andrew Fryer" w:date="2017-06-12T11:29:00Z">
              <w:del w:id="393" w:author="Andrew Fryer (@DEEPFAT)" w:date="2017-06-15T07:50:00Z">
                <w:r w:rsidR="00204EF9" w:rsidDel="00A304B7">
                  <w:delText xml:space="preserve"> </w:delText>
                </w:r>
              </w:del>
              <w:r w:rsidR="00204EF9">
                <w:t xml:space="preserve"> and you may want check this again as we do through the rest of the lab</w:t>
              </w:r>
            </w:ins>
            <w:ins w:id="394" w:author="Andrew Fryer (@DEEPFAT)" w:date="2017-06-12T02:34:00Z">
              <w:r w:rsidR="6468EEFC" w:rsidRPr="6468EEFC">
                <w:t xml:space="preserve">.  </w:t>
              </w:r>
            </w:ins>
            <w:ins w:id="395" w:author="Andrew Fryer (@DEEPFAT)" w:date="2017-06-12T02:36:00Z">
              <w:r w:rsidR="74B46275" w:rsidRPr="7676C622">
                <w:t>a reference guide and introduction on M i</w:t>
              </w:r>
            </w:ins>
            <w:ins w:id="396" w:author="Andrew Fryer (@DEEPFAT)" w:date="2017-06-12T02:37:00Z">
              <w:r w:rsidR="77D52778" w:rsidRPr="7676C622">
                <w:t>s avai</w:t>
              </w:r>
              <w:r w:rsidR="58AE016E" w:rsidRPr="7676C622">
                <w:t>lable</w:t>
              </w:r>
              <w:r w:rsidR="58AE016E" w:rsidRPr="02E08322">
                <w:t xml:space="preserve"> </w:t>
              </w:r>
              <w:r w:rsidR="58AE016E" w:rsidRPr="7676C622">
                <w:t>o</w:t>
              </w:r>
            </w:ins>
            <w:ins w:id="397" w:author="Andrew Fryer (@DEEPFAT)" w:date="2017-06-12T02:36:00Z">
              <w:r w:rsidR="74B46275" w:rsidRPr="7676C622">
                <w:t xml:space="preserve">n </w:t>
              </w:r>
            </w:ins>
            <w:ins w:id="398" w:author="Andrew Fryer" w:date="2017-06-12T11:27:00Z">
              <w:r w:rsidR="00204EF9">
                <w:fldChar w:fldCharType="begin"/>
              </w:r>
              <w:r w:rsidR="00204EF9">
                <w:instrText xml:space="preserve"> HYPERLINK "https://msdn.microsoft.com/en-us/library/mt807488.aspx" </w:instrText>
              </w:r>
              <w:r w:rsidR="00204EF9">
                <w:fldChar w:fldCharType="separate"/>
              </w:r>
              <w:r w:rsidR="74B46275" w:rsidRPr="00204EF9">
                <w:rPr>
                  <w:rStyle w:val="Hyperlink"/>
                </w:rPr>
                <w:t>MSDN</w:t>
              </w:r>
              <w:r w:rsidR="00204EF9">
                <w:fldChar w:fldCharType="end"/>
              </w:r>
            </w:ins>
            <w:ins w:id="399" w:author="Andrew Fryer (@DEEPFAT)" w:date="2017-06-12T02:39:00Z">
              <w:del w:id="400" w:author="Andrew Fryer" w:date="2017-06-12T11:29:00Z">
                <w:r w:rsidR="24EB0250" w:rsidRPr="02E08322" w:rsidDel="00204EF9">
                  <w:delText xml:space="preserve">: </w:delText>
                </w:r>
              </w:del>
              <w:del w:id="401" w:author="Andrew Fryer" w:date="2017-06-12T11:27:00Z">
                <w:r w:rsidR="24EB0250" w:rsidRPr="24EB0250" w:rsidDel="00204EF9">
                  <w:delText xml:space="preserve">https://msdn.microsoft.com/en-us/library/mt807488.aspx </w:delText>
                </w:r>
              </w:del>
            </w:ins>
          </w:p>
          <w:p w14:paraId="704E3D66" w14:textId="1919E1FC" w:rsidR="24EB0250" w:rsidRDefault="24EB0250">
            <w:pPr>
              <w:pStyle w:val="ListParagraph"/>
              <w:pPrChange w:id="402" w:author="Andrew Fryer (@DEEPFAT)" w:date="2017-07-03T07:31:00Z">
                <w:pPr/>
              </w:pPrChange>
            </w:pPr>
          </w:p>
          <w:p w14:paraId="2F856FCA" w14:textId="77777777" w:rsidR="00DE08F4" w:rsidRDefault="00132227">
            <w:pPr>
              <w:spacing w:after="0" w:line="259" w:lineRule="auto"/>
              <w:ind w:left="3" w:firstLine="0"/>
            </w:pPr>
            <w:r>
              <w:t xml:space="preserve"> </w:t>
            </w:r>
          </w:p>
        </w:tc>
        <w:tc>
          <w:tcPr>
            <w:tcW w:w="9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03" w:author="Andrew Fryer (@DEEPFAT)" w:date="2017-06-12T02:42:00Z">
              <w:tcPr>
                <w:tcW w:w="9356" w:type="dxa"/>
                <w:tcBorders>
                  <w:top w:val="single" w:sz="4" w:space="0" w:color="000000"/>
                  <w:left w:val="single" w:sz="4" w:space="0" w:color="000000"/>
                  <w:bottom w:val="single" w:sz="4" w:space="0" w:color="000000"/>
                  <w:right w:val="single" w:sz="4" w:space="0" w:color="000000"/>
                </w:tcBorders>
              </w:tcPr>
            </w:tcPrChange>
          </w:tcPr>
          <w:p w14:paraId="2D1E7452" w14:textId="64826826" w:rsidR="00DE08F4" w:rsidRDefault="00132227">
            <w:pPr>
              <w:spacing w:after="0" w:line="259" w:lineRule="auto"/>
              <w:pPrChange w:id="404" w:author="Andrew Fryer (@DEEPFAT)" w:date="2017-06-12T02:32:00Z">
                <w:pPr>
                  <w:ind w:left="0" w:firstLine="0"/>
                </w:pPr>
              </w:pPrChange>
            </w:pPr>
            <w:del w:id="405" w:author="Andrew Fryer (@DEEPFAT)" w:date="2017-06-12T02:32:00Z">
              <w:r w:rsidDel="2F252EEF">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9"/>
                            <a:stretch>
                              <a:fillRect/>
                            </a:stretch>
                          </pic:blipFill>
                          <pic:spPr>
                            <a:xfrm>
                              <a:off x="0" y="0"/>
                              <a:ext cx="5143500" cy="2450465"/>
                            </a:xfrm>
                            <a:prstGeom prst="rect">
                              <a:avLst/>
                            </a:prstGeom>
                          </pic:spPr>
                        </pic:pic>
                      </a:graphicData>
                    </a:graphic>
                  </wp:inline>
                </w:drawing>
              </w:r>
            </w:del>
            <w:ins w:id="406" w:author="Andrew Fryer (@DEEPFAT)" w:date="2017-06-12T02:32:00Z">
              <w:r>
                <w:rPr>
                  <w:noProof/>
                </w:rPr>
                <w:drawing>
                  <wp:inline distT="0" distB="0" distL="0" distR="0" wp14:anchorId="502C0146" wp14:editId="066009AD">
                    <wp:extent cx="5534026" cy="2331016"/>
                    <wp:effectExtent l="0" t="0" r="0" b="0"/>
                    <wp:docPr id="1387184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6" cy="2331016"/>
                            </a:xfrm>
                            <a:prstGeom prst="rect">
                              <a:avLst/>
                            </a:prstGeom>
                          </pic:spPr>
                        </pic:pic>
                      </a:graphicData>
                    </a:graphic>
                  </wp:inline>
                </w:drawing>
              </w:r>
            </w:ins>
          </w:p>
        </w:tc>
      </w:tr>
    </w:tbl>
    <w:p w14:paraId="224AE592" w14:textId="77777777" w:rsidR="00DE08F4" w:rsidRDefault="00132227">
      <w:pPr>
        <w:spacing w:after="199" w:line="259" w:lineRule="auto"/>
        <w:ind w:left="0" w:firstLine="0"/>
      </w:pPr>
      <w:r>
        <w:t xml:space="preserve"> </w:t>
      </w:r>
    </w:p>
    <w:p w14:paraId="72F95B3E" w14:textId="77777777" w:rsidR="00204EF9" w:rsidRDefault="00204EF9">
      <w:pPr>
        <w:spacing w:after="160" w:line="259" w:lineRule="auto"/>
        <w:ind w:left="0" w:firstLine="0"/>
        <w:rPr>
          <w:ins w:id="407" w:author="Andrew Fryer" w:date="2017-06-12T11:32:00Z"/>
          <w:rFonts w:ascii="Segoe UI" w:hAnsi="Segoe UI"/>
          <w:color w:val="3B3838" w:themeColor="background2" w:themeShade="40"/>
          <w:sz w:val="26"/>
        </w:rPr>
      </w:pPr>
      <w:bookmarkStart w:id="408" w:name="_Toc429567319"/>
      <w:ins w:id="409" w:author="Andrew Fryer" w:date="2017-06-12T11:32:00Z">
        <w:r>
          <w:br w:type="page"/>
        </w:r>
      </w:ins>
    </w:p>
    <w:p w14:paraId="0A7C8424" w14:textId="18439009" w:rsidR="00DE08F4" w:rsidRDefault="00132227" w:rsidP="005B62CC">
      <w:pPr>
        <w:pStyle w:val="Heading2"/>
      </w:pPr>
      <w:r>
        <w:lastRenderedPageBreak/>
        <w:t>Adding additional data</w:t>
      </w:r>
      <w:bookmarkEnd w:id="408"/>
      <w:r>
        <w:t xml:space="preserve"> </w:t>
      </w:r>
    </w:p>
    <w:p w14:paraId="65E60CED" w14:textId="7C0CD1A7" w:rsidR="00DE08F4" w:rsidRDefault="00132227">
      <w:pPr>
        <w:ind w:left="-5"/>
      </w:pPr>
      <w:r>
        <w:t>You have the sales information for various products sold in the countries Canada, France and Mexico as comma separated files in a folder which you get daily from a different transactional system. Since these are additional sales data, you want to analy</w:t>
      </w:r>
      <w:ins w:id="410" w:author="Amy Nicholson" w:date="2017-07-13T19:29:00Z">
        <w:r w:rsidR="008D5522">
          <w:t>se</w:t>
        </w:r>
      </w:ins>
      <w:del w:id="411" w:author="Amy Nicholson" w:date="2017-07-13T19:29:00Z">
        <w:r w:rsidDel="008D5522">
          <w:delText>ze</w:delText>
        </w:r>
      </w:del>
      <w:r>
        <w:t xml:space="preserve"> the data along with the United States Sales data you imported from the </w:t>
      </w:r>
      <w:del w:id="412" w:author="Amy Nicholson" w:date="2017-07-13T19:30:00Z">
        <w:r w:rsidDel="00F11212">
          <w:delText>access database</w:delText>
        </w:r>
      </w:del>
      <w:ins w:id="413" w:author="Amy Nicholson" w:date="2017-07-13T19:30:00Z">
        <w:r w:rsidR="00F11212">
          <w:t>Azure SQL Database</w:t>
        </w:r>
      </w:ins>
      <w:r>
        <w:t>. In this section</w:t>
      </w:r>
      <w:ins w:id="414" w:author="Amy Nicholson" w:date="2017-07-13T19:29:00Z">
        <w:r w:rsidR="008D5522">
          <w:t>,</w:t>
        </w:r>
      </w:ins>
      <w:r>
        <w:t xml:space="preserve">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1"/>
        <w:tblW w:w="14449" w:type="dxa"/>
        <w:tblInd w:w="5" w:type="dxa"/>
        <w:tblCellMar>
          <w:top w:w="45" w:type="dxa"/>
          <w:left w:w="105" w:type="dxa"/>
          <w:right w:w="115" w:type="dxa"/>
        </w:tblCellMar>
        <w:tblLook w:val="04A0" w:firstRow="1" w:lastRow="0" w:firstColumn="1" w:lastColumn="0" w:noHBand="0" w:noVBand="1"/>
        <w:tblPrChange w:id="415" w:author="Andrew Fryer (@DEEPFAT)" w:date="2017-06-12T02:32:00Z">
          <w:tblPr>
            <w:tblStyle w:val="TableGrid1"/>
            <w:tblW w:w="14449" w:type="dxa"/>
            <w:tblInd w:w="5" w:type="dxa"/>
            <w:tblCellMar>
              <w:top w:w="45" w:type="dxa"/>
              <w:left w:w="105" w:type="dxa"/>
              <w:right w:w="115" w:type="dxa"/>
            </w:tblCellMar>
            <w:tblLook w:val="04A0" w:firstRow="1" w:lastRow="0" w:firstColumn="1" w:lastColumn="0" w:noHBand="0" w:noVBand="1"/>
          </w:tblPr>
        </w:tblPrChange>
      </w:tblPr>
      <w:tblGrid>
        <w:gridCol w:w="5235"/>
        <w:gridCol w:w="9214"/>
        <w:tblGridChange w:id="416">
          <w:tblGrid>
            <w:gridCol w:w="360"/>
            <w:gridCol w:w="360"/>
          </w:tblGrid>
        </w:tblGridChange>
      </w:tblGrid>
      <w:tr w:rsidR="00DE08F4" w14:paraId="2A15E58D" w14:textId="77777777" w:rsidTr="2F252EEF">
        <w:trPr>
          <w:trHeight w:val="3641"/>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1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11315C7" w14:textId="3EB9FFFC" w:rsidR="00994D3D" w:rsidRDefault="00132227">
            <w:pPr>
              <w:pStyle w:val="ListParagraph"/>
              <w:numPr>
                <w:ilvl w:val="0"/>
                <w:numId w:val="80"/>
              </w:numPr>
              <w:rPr>
                <w:ins w:id="418" w:author="Andrew Fryer (@DEEPFAT)" w:date="2017-06-15T08:02:00Z"/>
              </w:rPr>
              <w:pPrChange w:id="419" w:author="Andrew Fryer (@DEEPFAT)" w:date="2017-07-03T07:31:00Z">
                <w:pPr>
                  <w:spacing w:after="0" w:line="259" w:lineRule="auto"/>
                  <w:ind w:left="723" w:hanging="360"/>
                </w:pPr>
              </w:pPrChange>
            </w:pPr>
            <w:del w:id="420" w:author="Andrew Fryer" w:date="2017-06-12T11:47:00Z">
              <w:r w:rsidDel="004A62D9">
                <w:delText>1.</w:delText>
              </w:r>
              <w:r w:rsidRPr="004A62D9" w:rsidDel="004A62D9">
                <w:rPr>
                  <w:rPrChange w:id="421" w:author="Andrew Fryer" w:date="2017-06-12T11:47:00Z">
                    <w:rPr>
                      <w:rFonts w:ascii="Arial" w:eastAsia="Arial" w:hAnsi="Arial" w:cs="Arial"/>
                    </w:rPr>
                  </w:rPrChange>
                </w:rPr>
                <w:delText xml:space="preserve"> </w:delText>
              </w:r>
            </w:del>
            <w:r>
              <w:t>In the Home</w:t>
            </w:r>
            <w:ins w:id="422" w:author="Andrew Fryer" w:date="2017-06-12T11:39:00Z">
              <w:r w:rsidR="004A62D9">
                <w:t xml:space="preserve"> section </w:t>
              </w:r>
            </w:ins>
            <w:del w:id="423" w:author="Andrew Fryer" w:date="2017-06-12T11:39:00Z">
              <w:r w:rsidDel="004A62D9">
                <w:delText xml:space="preserve"> </w:delText>
              </w:r>
            </w:del>
            <w:r>
              <w:t xml:space="preserve">of the Query Editor </w:t>
            </w:r>
            <w:ins w:id="424" w:author="Andrew Fryer" w:date="2017-06-12T11:39:00Z">
              <w:r w:rsidR="004A62D9">
                <w:t xml:space="preserve">toolbar </w:t>
              </w:r>
            </w:ins>
            <w:r>
              <w:t xml:space="preserve">click on </w:t>
            </w:r>
            <w:r w:rsidRPr="004A62D9">
              <w:t>New Source</w:t>
            </w:r>
            <w:del w:id="425" w:author="Amy Nicholson" w:date="2017-07-13T19:30:00Z">
              <w:r w:rsidDel="00B25A69">
                <w:delText xml:space="preserve"> </w:delText>
              </w:r>
            </w:del>
            <w:ins w:id="426" w:author="Andrew Fryer (@DEEPFAT)" w:date="2017-06-15T08:02:00Z">
              <w:r w:rsidR="00994D3D">
                <w:t>, click mor</w:t>
              </w:r>
            </w:ins>
            <w:ins w:id="427" w:author="Amy Nicholson" w:date="2017-07-13T19:30:00Z">
              <w:r w:rsidR="00B25A69">
                <w:t>e</w:t>
              </w:r>
            </w:ins>
            <w:ins w:id="428" w:author="Andrew Fryer (@DEEPFAT)" w:date="2017-06-15T08:02:00Z">
              <w:del w:id="429" w:author="Amy Nicholson" w:date="2017-07-13T19:30:00Z">
                <w:r w:rsidR="00994D3D" w:rsidDel="00B25A69">
                  <w:delText xml:space="preserve">e </w:delText>
                </w:r>
              </w:del>
            </w:ins>
            <w:del w:id="430" w:author="Andrew Fryer (@DEEPFAT)" w:date="2017-06-15T08:02:00Z">
              <w:r w:rsidDel="00994D3D">
                <w:delText>drop down</w:delText>
              </w:r>
            </w:del>
            <w:ins w:id="431" w:author="Andrew Fryer (@DEEPFAT)" w:date="2017-06-15T08:02:00Z">
              <w:r w:rsidR="00994D3D">
                <w:t xml:space="preserve"> to see more options.</w:t>
              </w:r>
            </w:ins>
            <w:ins w:id="432" w:author="Andrew Fryer" w:date="2017-06-12T11:40:00Z">
              <w:del w:id="433" w:author="Andrew Fryer (@DEEPFAT)" w:date="2017-06-15T08:02:00Z">
                <w:r w:rsidR="004A62D9" w:rsidDel="00994D3D">
                  <w:delText>,</w:delText>
                </w:r>
              </w:del>
              <w:r w:rsidR="004A62D9">
                <w:t xml:space="preserve"> </w:t>
              </w:r>
            </w:ins>
          </w:p>
          <w:p w14:paraId="7A0B4FD1" w14:textId="65A11E44" w:rsidR="00DE08F4" w:rsidRDefault="00132227">
            <w:pPr>
              <w:pStyle w:val="ListParagraph"/>
              <w:numPr>
                <w:ilvl w:val="0"/>
                <w:numId w:val="80"/>
              </w:numPr>
              <w:pPrChange w:id="434" w:author="Andrew Fryer (@DEEPFAT)" w:date="2017-07-03T07:31:00Z">
                <w:pPr>
                  <w:spacing w:after="0" w:line="259" w:lineRule="auto"/>
                  <w:ind w:left="723" w:hanging="360"/>
                </w:pPr>
              </w:pPrChange>
            </w:pPr>
            <w:del w:id="435" w:author="Andrew Fryer" w:date="2017-06-12T11:40:00Z">
              <w:r w:rsidDel="004A62D9">
                <w:delText xml:space="preserve"> and </w:delText>
              </w:r>
            </w:del>
            <w:r>
              <w:t xml:space="preserve">select </w:t>
            </w:r>
            <w:ins w:id="436" w:author="Andrew Fryer" w:date="2017-06-12T11:40:00Z">
              <w:r w:rsidR="004A62D9">
                <w:t>“Folder” as shown and click Connect</w:t>
              </w:r>
            </w:ins>
            <w:del w:id="437" w:author="Andrew Fryer" w:date="2017-06-12T11:40:00Z">
              <w:r w:rsidRPr="00910AA7" w:rsidDel="004A62D9">
                <w:rPr>
                  <w:b/>
                  <w:bCs/>
                </w:rPr>
                <w:delText xml:space="preserve">“More…” </w:delText>
              </w:r>
              <w:r w:rsidDel="004A62D9">
                <w:delText xml:space="preserve">as shown in the figure.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38"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F01FB64" w14:textId="218B8E44" w:rsidR="00DE08F4" w:rsidRDefault="00132227">
            <w:pPr>
              <w:spacing w:after="0" w:line="259" w:lineRule="auto"/>
              <w:ind w:left="0" w:firstLine="0"/>
            </w:pPr>
            <w:del w:id="439" w:author="Andrew Fryer" w:date="2017-06-12T11:40:00Z">
              <w:r w:rsidDel="004A62D9">
                <w:rPr>
                  <w:noProof/>
                </w:rPr>
                <w:drawing>
                  <wp:inline distT="0" distB="0" distL="0" distR="0" wp14:anchorId="072C52E8" wp14:editId="51F28370">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51"/>
                            <a:stretch>
                              <a:fillRect/>
                            </a:stretch>
                          </pic:blipFill>
                          <pic:spPr>
                            <a:xfrm>
                              <a:off x="0" y="0"/>
                              <a:ext cx="1504315" cy="2229486"/>
                            </a:xfrm>
                            <a:prstGeom prst="rect">
                              <a:avLst/>
                            </a:prstGeom>
                          </pic:spPr>
                        </pic:pic>
                      </a:graphicData>
                    </a:graphic>
                  </wp:inline>
                </w:drawing>
              </w:r>
            </w:del>
            <w:r>
              <w:t xml:space="preserve"> </w:t>
            </w:r>
            <w:ins w:id="440" w:author="Andrew Fryer" w:date="2017-06-12T11:40:00Z">
              <w:r w:rsidR="004A62D9">
                <w:rPr>
                  <w:noProof/>
                </w:rPr>
                <w:drawing>
                  <wp:inline distT="0" distB="0" distL="0" distR="0" wp14:anchorId="01DD95FB" wp14:editId="6F70227B">
                    <wp:extent cx="2324100" cy="202692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2324100" cy="2026920"/>
                            </a:xfrm>
                            <a:prstGeom prst="rect">
                              <a:avLst/>
                            </a:prstGeom>
                          </pic:spPr>
                        </pic:pic>
                      </a:graphicData>
                    </a:graphic>
                  </wp:inline>
                </w:drawing>
              </w:r>
            </w:ins>
          </w:p>
        </w:tc>
      </w:tr>
      <w:tr w:rsidR="00DE08F4" w:rsidDel="004A62D9" w14:paraId="3349B7E0" w14:textId="749EA84B" w:rsidTr="2F252EEF">
        <w:trPr>
          <w:trHeight w:val="2676"/>
          <w:del w:id="441" w:author="Andrew Fryer" w:date="2017-06-12T11:4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4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5140ADF" w14:textId="74271AF0" w:rsidR="00DE08F4" w:rsidDel="004A62D9" w:rsidRDefault="00132227">
            <w:pPr>
              <w:pStyle w:val="ListParagraph"/>
              <w:rPr>
                <w:del w:id="443" w:author="Andrew Fryer" w:date="2017-06-12T11:41:00Z"/>
              </w:rPr>
              <w:pPrChange w:id="444" w:author="Andrew Fryer (@DEEPFAT)" w:date="2017-07-03T07:31:00Z">
                <w:pPr>
                  <w:spacing w:after="0" w:line="259" w:lineRule="auto"/>
                  <w:ind w:left="723" w:hanging="360"/>
                </w:pPr>
              </w:pPrChange>
            </w:pPr>
            <w:del w:id="445" w:author="Andrew Fryer" w:date="2017-06-12T11:41:00Z">
              <w:r w:rsidDel="004A62D9">
                <w:delText>2.</w:delText>
              </w:r>
              <w:r w:rsidDel="004A62D9">
                <w:rPr>
                  <w:rFonts w:ascii="Arial" w:eastAsia="Arial" w:hAnsi="Arial" w:cs="Arial"/>
                </w:rPr>
                <w:delText xml:space="preserve"> </w:delText>
              </w:r>
              <w:r w:rsidDel="004A62D9">
                <w:delText xml:space="preserve">In the Get Data dialog select </w:delText>
              </w:r>
            </w:del>
            <w:del w:id="446" w:author="Andrew Fryer" w:date="2017-06-12T11:40:00Z">
              <w:r w:rsidDel="004A62D9">
                <w:delText xml:space="preserve">“Folder” as shown in the diagram and click Connect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4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0CF1CCC7" w14:textId="0DC5B432" w:rsidR="00DE08F4" w:rsidDel="004A62D9" w:rsidRDefault="00132227">
            <w:pPr>
              <w:pStyle w:val="ListParagraph"/>
              <w:rPr>
                <w:del w:id="448" w:author="Andrew Fryer" w:date="2017-06-12T11:41:00Z"/>
              </w:rPr>
              <w:pPrChange w:id="449" w:author="Andrew Fryer (@DEEPFAT)" w:date="2017-07-03T07:31:00Z">
                <w:pPr>
                  <w:spacing w:after="0" w:line="259" w:lineRule="auto"/>
                  <w:ind w:left="0" w:firstLine="0"/>
                </w:pPr>
              </w:pPrChange>
            </w:pPr>
            <w:del w:id="450" w:author="Andrew Fryer" w:date="2017-06-12T11:40:00Z">
              <w:r w:rsidDel="004A62D9">
                <w:rPr>
                  <w:noProof/>
                </w:rPr>
                <w:drawing>
                  <wp:inline distT="0" distB="0" distL="0" distR="0" wp14:anchorId="0D4C1977" wp14:editId="06BC9658">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52"/>
                            <a:stretch>
                              <a:fillRect/>
                            </a:stretch>
                          </pic:blipFill>
                          <pic:spPr>
                            <a:xfrm>
                              <a:off x="0" y="0"/>
                              <a:ext cx="1798320" cy="1617345"/>
                            </a:xfrm>
                            <a:prstGeom prst="rect">
                              <a:avLst/>
                            </a:prstGeom>
                          </pic:spPr>
                        </pic:pic>
                      </a:graphicData>
                    </a:graphic>
                  </wp:inline>
                </w:drawing>
              </w:r>
            </w:del>
            <w:del w:id="451" w:author="Andrew Fryer" w:date="2017-06-12T11:41:00Z">
              <w:r w:rsidDel="004A62D9">
                <w:delText xml:space="preserve"> </w:delText>
              </w:r>
            </w:del>
          </w:p>
        </w:tc>
      </w:tr>
      <w:tr w:rsidR="00DE08F4" w14:paraId="3B4EB844" w14:textId="77777777" w:rsidTr="2F252EEF">
        <w:trPr>
          <w:trHeight w:val="2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1FCE17" w14:textId="3029C2A8" w:rsidR="00DE08F4" w:rsidRDefault="00132227">
            <w:pPr>
              <w:pStyle w:val="ListParagraph"/>
              <w:pPrChange w:id="453" w:author="Andrew Fryer (@DEEPFAT)" w:date="2017-07-03T07:31:00Z">
                <w:pPr>
                  <w:spacing w:after="0" w:line="259" w:lineRule="auto"/>
                  <w:ind w:left="723" w:hanging="360"/>
                </w:pPr>
              </w:pPrChange>
            </w:pPr>
            <w:del w:id="454" w:author="Andrew Fryer" w:date="2017-06-12T11:41:00Z">
              <w:r w:rsidDel="004A62D9">
                <w:delText>3</w:delText>
              </w:r>
            </w:del>
            <w:del w:id="455" w:author="Andrew Fryer" w:date="2017-06-12T11:47:00Z">
              <w:r w:rsidDel="004A62D9">
                <w:delText>.</w:delText>
              </w:r>
              <w:r w:rsidRPr="004A62D9" w:rsidDel="004A62D9">
                <w:rPr>
                  <w:rFonts w:ascii="Arial" w:eastAsia="Arial" w:hAnsi="Arial" w:cs="Arial"/>
                </w:rPr>
                <w:delText xml:space="preserve"> </w:delText>
              </w:r>
            </w:del>
            <w:r>
              <w:t xml:space="preserve">Locate the FactData1 folder </w:t>
            </w:r>
            <w:del w:id="456" w:author="Andrew Fryer" w:date="2017-06-12T11:42:00Z">
              <w:r w:rsidDel="004A62D9">
                <w:delText xml:space="preserve">which you was part of </w:delText>
              </w:r>
            </w:del>
            <w:ins w:id="457" w:author="Andrew Fryer" w:date="2017-06-12T11:42:00Z">
              <w:r w:rsidR="004A62D9">
                <w:t xml:space="preserve">in </w:t>
              </w:r>
            </w:ins>
            <w:r>
              <w:t xml:space="preserve">the downloaded contents for the class. This folder contains the sales information for Canada, France and Mexico as separate CSV files.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58"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53"/>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1"/>
        <w:tblW w:w="14449" w:type="dxa"/>
        <w:tblInd w:w="5" w:type="dxa"/>
        <w:tblCellMar>
          <w:top w:w="45" w:type="dxa"/>
          <w:left w:w="105" w:type="dxa"/>
          <w:right w:w="72" w:type="dxa"/>
        </w:tblCellMar>
        <w:tblLook w:val="04A0" w:firstRow="1" w:lastRow="0" w:firstColumn="1" w:lastColumn="0" w:noHBand="0" w:noVBand="1"/>
        <w:tblPrChange w:id="459" w:author="Andrew Fryer" w:date="2017-06-12T11:51:00Z">
          <w:tblPr>
            <w:tblStyle w:val="TableGrid1"/>
            <w:tblW w:w="14449" w:type="dxa"/>
            <w:tblInd w:w="5" w:type="dxa"/>
            <w:tblCellMar>
              <w:top w:w="45" w:type="dxa"/>
              <w:left w:w="105" w:type="dxa"/>
              <w:right w:w="72" w:type="dxa"/>
            </w:tblCellMar>
            <w:tblLook w:val="04A0" w:firstRow="1" w:lastRow="0" w:firstColumn="1" w:lastColumn="0" w:noHBand="0" w:noVBand="1"/>
          </w:tblPr>
        </w:tblPrChange>
      </w:tblPr>
      <w:tblGrid>
        <w:gridCol w:w="5235"/>
        <w:gridCol w:w="9214"/>
        <w:tblGridChange w:id="460">
          <w:tblGrid>
            <w:gridCol w:w="5235"/>
            <w:gridCol w:w="9214"/>
          </w:tblGrid>
        </w:tblGridChange>
      </w:tblGrid>
      <w:tr w:rsidR="006B593D" w14:paraId="4253D84A" w14:textId="77777777" w:rsidTr="006B593D">
        <w:trPr>
          <w:trHeight w:val="3685"/>
          <w:trPrChange w:id="461" w:author="Andrew Fryer" w:date="2017-06-12T11:51:00Z">
            <w:trPr>
              <w:trHeight w:val="3685"/>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62"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2107DC8" w14:textId="0B0B6C9D" w:rsidR="00DE08F4" w:rsidDel="004A62D9" w:rsidRDefault="00132227">
            <w:pPr>
              <w:pStyle w:val="ListParagraph"/>
              <w:rPr>
                <w:del w:id="463" w:author="Andrew Fryer" w:date="2017-06-12T11:46:00Z"/>
              </w:rPr>
              <w:pPrChange w:id="464" w:author="Andrew Fryer (@DEEPFAT)" w:date="2017-07-03T07:31:00Z">
                <w:pPr>
                  <w:numPr>
                    <w:numId w:val="6"/>
                  </w:numPr>
                  <w:spacing w:after="33" w:line="259" w:lineRule="auto"/>
                  <w:ind w:left="723" w:hanging="360"/>
                </w:pPr>
              </w:pPrChange>
            </w:pPr>
            <w:r>
              <w:lastRenderedPageBreak/>
              <w:t xml:space="preserve">You will see the Folder dialog. </w:t>
            </w:r>
          </w:p>
          <w:p w14:paraId="79457C8E" w14:textId="787D0709" w:rsidR="004A62D9" w:rsidRDefault="00132227">
            <w:pPr>
              <w:pStyle w:val="ListParagraph"/>
              <w:rPr>
                <w:ins w:id="465" w:author="Andrew Fryer" w:date="2017-06-12T11:46:00Z"/>
              </w:rPr>
              <w:pPrChange w:id="466" w:author="Andrew Fryer (@DEEPFAT)" w:date="2017-07-03T07:31:00Z">
                <w:pPr>
                  <w:spacing w:after="34" w:line="259" w:lineRule="auto"/>
                  <w:ind w:left="723" w:firstLine="0"/>
                </w:pPr>
              </w:pPrChange>
            </w:pPr>
            <w:r>
              <w:t>Click</w:t>
            </w:r>
            <w:del w:id="467" w:author="Andrew Fryer" w:date="2017-06-12T11:49:00Z">
              <w:r w:rsidDel="006B593D">
                <w:delText xml:space="preserve"> </w:delText>
              </w:r>
            </w:del>
            <w:r>
              <w:t xml:space="preserve"> the Browse… button</w:t>
            </w:r>
            <w:ins w:id="468" w:author="Andrew Fryer" w:date="2017-06-12T11:46:00Z">
              <w:r w:rsidR="004A62D9">
                <w:t xml:space="preserve">. </w:t>
              </w:r>
            </w:ins>
          </w:p>
          <w:p w14:paraId="5DB6520C" w14:textId="625BDD4B" w:rsidR="00DE08F4" w:rsidDel="004A62D9" w:rsidRDefault="00132227">
            <w:pPr>
              <w:pStyle w:val="ListParagraph"/>
              <w:rPr>
                <w:del w:id="469" w:author="Andrew Fryer" w:date="2017-06-12T11:46:00Z"/>
              </w:rPr>
              <w:pPrChange w:id="470" w:author="Andrew Fryer (@DEEPFAT)" w:date="2017-07-03T07:31:00Z">
                <w:pPr>
                  <w:numPr>
                    <w:numId w:val="6"/>
                  </w:numPr>
                  <w:spacing w:after="33" w:line="259" w:lineRule="auto"/>
                  <w:ind w:left="723" w:hanging="360"/>
                </w:pPr>
              </w:pPrChange>
            </w:pPr>
            <w:del w:id="471" w:author="Andrew Fryer" w:date="2017-06-12T11:46:00Z">
              <w:r w:rsidDel="004A62D9">
                <w:delText xml:space="preserve"> </w:delText>
              </w:r>
            </w:del>
          </w:p>
          <w:p w14:paraId="268860DA" w14:textId="77777777" w:rsidR="004A62D9" w:rsidRDefault="00132227">
            <w:pPr>
              <w:pStyle w:val="ListParagraph"/>
              <w:rPr>
                <w:ins w:id="472" w:author="Andrew Fryer" w:date="2017-06-12T11:46:00Z"/>
              </w:rPr>
              <w:pPrChange w:id="473" w:author="Andrew Fryer (@DEEPFAT)" w:date="2017-07-03T07:31:00Z">
                <w:pPr>
                  <w:spacing w:after="34" w:line="259" w:lineRule="auto"/>
                  <w:ind w:left="723" w:firstLine="0"/>
                </w:pPr>
              </w:pPrChange>
            </w:pPr>
            <w:r>
              <w:t xml:space="preserve">In the “Browse For Folder” select the folder FactData1 which was obtained from the contents of the class and click Ok. </w:t>
            </w:r>
          </w:p>
          <w:p w14:paraId="367681E2" w14:textId="2B744503" w:rsidR="00DE08F4" w:rsidDel="004A62D9" w:rsidRDefault="00132227">
            <w:pPr>
              <w:pStyle w:val="ListParagraph"/>
              <w:rPr>
                <w:del w:id="474" w:author="Andrew Fryer" w:date="2017-06-12T11:45:00Z"/>
              </w:rPr>
              <w:pPrChange w:id="475" w:author="Andrew Fryer (@DEEPFAT)" w:date="2017-07-03T07:31:00Z">
                <w:pPr>
                  <w:numPr>
                    <w:numId w:val="6"/>
                  </w:numPr>
                  <w:spacing w:after="0" w:line="258" w:lineRule="auto"/>
                  <w:ind w:left="723" w:hanging="360"/>
                </w:pPr>
              </w:pPrChange>
            </w:pPr>
            <w:r>
              <w:t xml:space="preserve">The FactData1 folder contains the sales </w:t>
            </w:r>
          </w:p>
          <w:p w14:paraId="7B6187AD" w14:textId="77777777" w:rsidR="00DE08F4" w:rsidRDefault="00132227">
            <w:pPr>
              <w:pStyle w:val="ListParagraph"/>
              <w:pPrChange w:id="476" w:author="Andrew Fryer (@DEEPFAT)" w:date="2017-07-03T07:31:00Z">
                <w:pPr>
                  <w:spacing w:after="34" w:line="259" w:lineRule="auto"/>
                  <w:ind w:left="723" w:firstLine="0"/>
                </w:pPr>
              </w:pPrChange>
            </w:pPr>
            <w:r>
              <w:t xml:space="preserve">information for Canada, France and Mexico  </w:t>
            </w:r>
          </w:p>
          <w:p w14:paraId="679EEA1C" w14:textId="16C6186B" w:rsidR="00DE08F4" w:rsidRDefault="00132227">
            <w:pPr>
              <w:pStyle w:val="ListParagraph"/>
              <w:numPr>
                <w:ilvl w:val="0"/>
                <w:numId w:val="80"/>
              </w:numPr>
              <w:pPrChange w:id="477" w:author="Andrew Fryer (@DEEPFAT)" w:date="2017-07-03T07:31:00Z">
                <w:pPr>
                  <w:numPr>
                    <w:numId w:val="6"/>
                  </w:numPr>
                  <w:spacing w:after="0" w:line="259" w:lineRule="auto"/>
                  <w:ind w:left="723" w:hanging="360"/>
                </w:pPr>
              </w:pPrChange>
            </w:pPr>
            <w:r>
              <w:t xml:space="preserve">In the Folder dialog click </w:t>
            </w:r>
            <w:del w:id="478" w:author="Andrew Fryer" w:date="2017-06-12T11:51:00Z">
              <w:r w:rsidDel="006B593D">
                <w:delText xml:space="preserve">OK </w:delText>
              </w:r>
            </w:del>
            <w:ins w:id="479" w:author="Andrew Fryer" w:date="2017-06-12T11:51:00Z">
              <w:r w:rsidR="006B593D">
                <w:t xml:space="preserve">Combine &amp; Edit </w:t>
              </w:r>
            </w:ins>
            <w:r>
              <w:t xml:space="preserve">as shown </w:t>
            </w:r>
            <w:del w:id="480" w:author="Andrew Fryer" w:date="2017-06-12T11:51:00Z">
              <w:r w:rsidDel="006B593D">
                <w:delText xml:space="preserve">in diagram.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481"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48A41DF5">
                  <wp:extent cx="3009900" cy="1943100"/>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54"/>
                          <a:stretch>
                            <a:fillRect/>
                          </a:stretch>
                        </pic:blipFill>
                        <pic:spPr>
                          <a:xfrm>
                            <a:off x="0" y="0"/>
                            <a:ext cx="3009900" cy="1943100"/>
                          </a:xfrm>
                          <a:prstGeom prst="rect">
                            <a:avLst/>
                          </a:prstGeom>
                        </pic:spPr>
                      </pic:pic>
                    </a:graphicData>
                  </a:graphic>
                </wp:inline>
              </w:drawing>
            </w:r>
            <w:r>
              <w:t xml:space="preserve"> </w:t>
            </w:r>
          </w:p>
          <w:p w14:paraId="56883486" w14:textId="31A26D3F" w:rsidR="000C4F5A" w:rsidRDefault="000C4F5A">
            <w:pPr>
              <w:spacing w:after="0" w:line="259" w:lineRule="auto"/>
              <w:ind w:left="0" w:right="3428" w:firstLine="0"/>
              <w:jc w:val="center"/>
            </w:pPr>
            <w:del w:id="482" w:author="Andrew Fryer" w:date="2017-06-12T11:51:00Z">
              <w:r w:rsidDel="006B593D">
                <w:rPr>
                  <w:noProof/>
                </w:rPr>
                <w:drawing>
                  <wp:inline distT="0" distB="0" distL="0" distR="0" wp14:anchorId="0FFBBCBC" wp14:editId="449011D8">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7335" cy="1797404"/>
                            </a:xfrm>
                            <a:prstGeom prst="rect">
                              <a:avLst/>
                            </a:prstGeom>
                          </pic:spPr>
                        </pic:pic>
                      </a:graphicData>
                    </a:graphic>
                  </wp:inline>
                </w:drawing>
              </w:r>
            </w:del>
            <w:ins w:id="483" w:author="Andrew Fryer" w:date="2017-06-12T11:51:00Z">
              <w:r w:rsidR="006B593D">
                <w:rPr>
                  <w:noProof/>
                </w:rPr>
                <w:drawing>
                  <wp:inline distT="0" distB="0" distL="0" distR="0" wp14:anchorId="3F45E034" wp14:editId="251F30A0">
                    <wp:extent cx="3286125" cy="14099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9359" cy="1424211"/>
                            </a:xfrm>
                            <a:prstGeom prst="rect">
                              <a:avLst/>
                            </a:prstGeom>
                          </pic:spPr>
                        </pic:pic>
                      </a:graphicData>
                    </a:graphic>
                  </wp:inline>
                </w:drawing>
              </w:r>
            </w:ins>
          </w:p>
        </w:tc>
      </w:tr>
      <w:tr w:rsidR="006B593D" w14:paraId="5BDF0AAD" w14:textId="77777777" w:rsidTr="006B593D">
        <w:trPr>
          <w:trHeight w:val="5099"/>
          <w:ins w:id="484" w:author="Andrew Fryer" w:date="2017-06-12T11:5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FB0F7" w14:textId="3A7231FB" w:rsidR="006B593D" w:rsidRDefault="006B593D">
            <w:pPr>
              <w:pStyle w:val="ListParagraph"/>
              <w:numPr>
                <w:ilvl w:val="0"/>
                <w:numId w:val="80"/>
              </w:numPr>
              <w:rPr>
                <w:ins w:id="485" w:author="Andrew Fryer" w:date="2017-06-12T11:54:00Z"/>
              </w:rPr>
              <w:pPrChange w:id="486" w:author="Andrew Fryer (@DEEPFAT)" w:date="2017-07-03T07:31:00Z">
                <w:pPr>
                  <w:numPr>
                    <w:numId w:val="78"/>
                  </w:numPr>
                  <w:spacing w:after="35" w:line="258" w:lineRule="auto"/>
                  <w:ind w:left="360" w:hanging="360"/>
                </w:pPr>
              </w:pPrChange>
            </w:pPr>
            <w:ins w:id="487" w:author="Andrew Fryer" w:date="2017-06-12T11:54:00Z">
              <w:r>
                <w:lastRenderedPageBreak/>
                <w:t>The Combine Files dialog will appear shown which allows us to preview the data for each file (via the example file d</w:t>
              </w:r>
            </w:ins>
            <w:ins w:id="488" w:author="Andrew Fryer" w:date="2017-06-12T11:55:00Z">
              <w:r>
                <w:t>rop down</w:t>
              </w:r>
            </w:ins>
            <w:ins w:id="489" w:author="Andrew Fryer" w:date="2017-06-12T11:54:00Z">
              <w:r>
                <w:t>)</w:t>
              </w:r>
            </w:ins>
            <w:ins w:id="490" w:author="Andrew Fryer" w:date="2017-06-12T12:00:00Z">
              <w:r w:rsidR="00395DAD">
                <w:t>. Review the data and click OK</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74E0C0" w14:textId="4C0DCD84" w:rsidR="006B593D" w:rsidRDefault="00395DAD" w:rsidP="00EE410F">
            <w:pPr>
              <w:spacing w:after="0" w:line="259" w:lineRule="auto"/>
              <w:ind w:left="0" w:firstLine="0"/>
              <w:rPr>
                <w:ins w:id="491" w:author="Andrew Fryer" w:date="2017-06-12T11:54:00Z"/>
                <w:noProof/>
              </w:rPr>
            </w:pPr>
            <w:ins w:id="492" w:author="Andrew Fryer" w:date="2017-06-12T12:00:00Z">
              <w:r>
                <w:rPr>
                  <w:noProof/>
                </w:rPr>
                <w:drawing>
                  <wp:inline distT="0" distB="0" distL="0" distR="0" wp14:anchorId="48921EEA" wp14:editId="73A8CC52">
                    <wp:extent cx="5130165" cy="41230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6924" cy="4128470"/>
                            </a:xfrm>
                            <a:prstGeom prst="rect">
                              <a:avLst/>
                            </a:prstGeom>
                          </pic:spPr>
                        </pic:pic>
                      </a:graphicData>
                    </a:graphic>
                  </wp:inline>
                </w:drawing>
              </w:r>
            </w:ins>
          </w:p>
        </w:tc>
      </w:tr>
      <w:tr w:rsidR="006B593D" w14:paraId="7D96403D" w14:textId="77777777" w:rsidTr="006B593D">
        <w:trPr>
          <w:trHeight w:val="5099"/>
          <w:trPrChange w:id="493" w:author="Andrew Fryer" w:date="2017-06-12T11:51:00Z">
            <w:trPr>
              <w:trHeight w:val="5099"/>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494" w:author="Andrew Fryer" w:date="2017-06-12T11:51:00Z">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59D6008" w14:textId="16D13FE2" w:rsidR="00DE08F4" w:rsidRDefault="00132227">
            <w:pPr>
              <w:pStyle w:val="ListParagraph"/>
              <w:numPr>
                <w:ilvl w:val="0"/>
                <w:numId w:val="80"/>
              </w:numPr>
              <w:rPr>
                <w:ins w:id="495" w:author="Andrew Fryer" w:date="2017-06-12T12:08:00Z"/>
              </w:rPr>
              <w:pPrChange w:id="496" w:author="Andrew Fryer (@DEEPFAT)" w:date="2017-07-03T07:31:00Z">
                <w:pPr>
                  <w:numPr>
                    <w:numId w:val="7"/>
                  </w:numPr>
                  <w:spacing w:after="35" w:line="258" w:lineRule="auto"/>
                  <w:ind w:left="360" w:hanging="360"/>
                </w:pPr>
              </w:pPrChange>
            </w:pPr>
            <w:del w:id="497" w:author="Andrew Fryer" w:date="2017-06-12T12:02:00Z">
              <w:r w:rsidDel="00395DAD">
                <w:lastRenderedPageBreak/>
                <w:delText>You will be in the</w:delText>
              </w:r>
            </w:del>
            <w:ins w:id="498" w:author="Andrew Fryer" w:date="2017-06-12T12:02:00Z">
              <w:r w:rsidR="00395DAD">
                <w:t xml:space="preserve">The </w:t>
              </w:r>
            </w:ins>
            <w:del w:id="499" w:author="Andrew Fryer" w:date="2017-06-12T12:02:00Z">
              <w:r w:rsidDel="00395DAD">
                <w:delText xml:space="preserve"> </w:delText>
              </w:r>
            </w:del>
            <w:r>
              <w:t xml:space="preserve">Query Editor </w:t>
            </w:r>
            <w:del w:id="500" w:author="Andrew Fryer" w:date="2017-06-12T12:02:00Z">
              <w:r w:rsidDel="00395DAD">
                <w:delText xml:space="preserve">window with a new query called “Query1”.   </w:delText>
              </w:r>
            </w:del>
            <w:ins w:id="501" w:author="Andrew Fryer" w:date="2017-06-12T12:02:00Z">
              <w:r w:rsidR="00395DAD">
                <w:t xml:space="preserve">will now open with a new query, FactData1 (from the folder name used) and in addition to the data in each file there is a Source.Name column showing </w:t>
              </w:r>
            </w:ins>
            <w:ins w:id="502" w:author="Andrew Fryer" w:date="2017-06-12T12:03:00Z">
              <w:r w:rsidR="00395DAD">
                <w:t>which</w:t>
              </w:r>
            </w:ins>
            <w:ins w:id="503" w:author="Andrew Fryer" w:date="2017-06-12T12:02:00Z">
              <w:r w:rsidR="00395DAD">
                <w:t xml:space="preserve"> </w:t>
              </w:r>
            </w:ins>
            <w:ins w:id="504" w:author="Andrew Fryer" w:date="2017-06-12T12:03:00Z">
              <w:r w:rsidR="00395DAD">
                <w:t>of the files each row came from.</w:t>
              </w:r>
            </w:ins>
          </w:p>
          <w:p w14:paraId="748C8A01" w14:textId="3D7E4893" w:rsidR="00395DAD" w:rsidRDefault="00395DAD">
            <w:pPr>
              <w:pStyle w:val="ListParagraph"/>
              <w:numPr>
                <w:ilvl w:val="0"/>
                <w:numId w:val="80"/>
              </w:numPr>
              <w:pPrChange w:id="505" w:author="Andrew Fryer (@DEEPFAT)" w:date="2017-07-03T07:31:00Z">
                <w:pPr>
                  <w:numPr>
                    <w:numId w:val="7"/>
                  </w:numPr>
                  <w:spacing w:after="35" w:line="258" w:lineRule="auto"/>
                  <w:ind w:left="360" w:hanging="360"/>
                </w:pPr>
              </w:pPrChange>
            </w:pPr>
            <w:ins w:id="506" w:author="Andrew Fryer" w:date="2017-06-12T12:08:00Z">
              <w:r>
                <w:t>If you try and filter on this new column not</w:t>
              </w:r>
            </w:ins>
            <w:ins w:id="507" w:author="Amy Nicholson" w:date="2017-07-13T19:34:00Z">
              <w:r w:rsidR="00B25A69">
                <w:t>e</w:t>
              </w:r>
            </w:ins>
            <w:ins w:id="508" w:author="Andrew Fryer" w:date="2017-06-12T12:08:00Z">
              <w:r>
                <w:t xml:space="preserve"> that it is only showing a preview of the data and you’ll need to load more data</w:t>
              </w:r>
              <w:del w:id="509" w:author="Amy Nicholson" w:date="2017-07-13T19:34:00Z">
                <w:r w:rsidDel="00B25A69">
                  <w:delText xml:space="preserve"> in order</w:delText>
                </w:r>
              </w:del>
              <w:r>
                <w:t xml:space="preserve"> to see the full set of data with the relev</w:t>
              </w:r>
            </w:ins>
            <w:ins w:id="510" w:author="Andrew Fryer" w:date="2017-06-12T12:09:00Z">
              <w:r>
                <w:t>ant source file name</w:t>
              </w:r>
            </w:ins>
          </w:p>
          <w:p w14:paraId="2179E1E2" w14:textId="411B55F7" w:rsidR="00DE08F4" w:rsidDel="00395DAD" w:rsidRDefault="00132227">
            <w:pPr>
              <w:pStyle w:val="ListParagraph"/>
              <w:numPr>
                <w:ilvl w:val="0"/>
                <w:numId w:val="80"/>
              </w:numPr>
              <w:spacing w:after="0"/>
              <w:rPr>
                <w:del w:id="511" w:author="Andrew Fryer" w:date="2017-06-12T12:06:00Z"/>
              </w:rPr>
              <w:pPrChange w:id="512" w:author="Andrew Fryer (@DEEPFAT)" w:date="2017-07-03T07:10:00Z">
                <w:pPr>
                  <w:numPr>
                    <w:numId w:val="7"/>
                  </w:numPr>
                  <w:spacing w:after="33" w:line="259" w:lineRule="auto"/>
                  <w:ind w:left="360" w:hanging="360"/>
                </w:pPr>
              </w:pPrChange>
            </w:pPr>
            <w:del w:id="513" w:author="Andrew Fryer" w:date="2017-06-12T12:06:00Z">
              <w:r w:rsidDel="00395DAD">
                <w:delText xml:space="preserve">If you do not see the Queries pane on left click on the </w:delText>
              </w:r>
              <w:r w:rsidRPr="00D567E6" w:rsidDel="00395DAD">
                <w:rPr>
                  <w:rPrChange w:id="514" w:author="Andrew Fryer (@DEEPFAT)" w:date="2017-07-03T07:10:00Z">
                    <w:rPr>
                      <w:b/>
                      <w:bCs/>
                    </w:rPr>
                  </w:rPrChange>
                </w:rPr>
                <w:delText>&gt;</w:delText>
              </w:r>
              <w:r w:rsidDel="00395DAD">
                <w:delText xml:space="preserve"> icon to expand </w:delText>
              </w:r>
            </w:del>
          </w:p>
          <w:p w14:paraId="5BDB5FCF" w14:textId="0E5E3CA0" w:rsidR="00DE08F4" w:rsidDel="00395DAD" w:rsidRDefault="00132227">
            <w:pPr>
              <w:pStyle w:val="ListParagraph"/>
              <w:numPr>
                <w:ilvl w:val="0"/>
                <w:numId w:val="80"/>
              </w:numPr>
              <w:spacing w:after="0"/>
              <w:rPr>
                <w:del w:id="515" w:author="Andrew Fryer" w:date="2017-06-12T12:06:00Z"/>
              </w:rPr>
              <w:pPrChange w:id="516" w:author="Andrew Fryer (@DEEPFAT)" w:date="2017-07-03T07:10:00Z">
                <w:pPr>
                  <w:numPr>
                    <w:numId w:val="7"/>
                  </w:numPr>
                  <w:spacing w:after="34" w:line="258" w:lineRule="auto"/>
                  <w:ind w:left="360" w:hanging="360"/>
                </w:pPr>
              </w:pPrChange>
            </w:pPr>
            <w:del w:id="517" w:author="Andrew Fryer" w:date="2017-06-12T12:06:00Z">
              <w:r w:rsidDel="00395DAD">
                <w:delText>If you do not see the Query Settings pane on the right shown in the figure click on “</w:delText>
              </w:r>
              <w:r w:rsidRPr="00D567E6" w:rsidDel="00395DAD">
                <w:rPr>
                  <w:rPrChange w:id="518" w:author="Andrew Fryer (@DEEPFAT)" w:date="2017-07-03T07:10:00Z">
                    <w:rPr>
                      <w:b/>
                      <w:bCs/>
                    </w:rPr>
                  </w:rPrChange>
                </w:rPr>
                <w:delText>View</w:delText>
              </w:r>
              <w:r w:rsidDel="00395DAD">
                <w:delText xml:space="preserve">” in the ribbon and click “Query Settings” to see the pane. </w:delText>
              </w:r>
            </w:del>
          </w:p>
          <w:p w14:paraId="09F777B2" w14:textId="66F0075F" w:rsidR="00DE08F4" w:rsidDel="00395DAD" w:rsidRDefault="00132227">
            <w:pPr>
              <w:pStyle w:val="ListParagraph"/>
              <w:numPr>
                <w:ilvl w:val="0"/>
                <w:numId w:val="80"/>
              </w:numPr>
              <w:spacing w:after="0"/>
              <w:rPr>
                <w:del w:id="519" w:author="Andrew Fryer" w:date="2017-06-12T12:06:00Z"/>
              </w:rPr>
              <w:pPrChange w:id="520" w:author="Andrew Fryer (@DEEPFAT)" w:date="2017-07-03T07:10:00Z">
                <w:pPr>
                  <w:numPr>
                    <w:numId w:val="7"/>
                  </w:numPr>
                  <w:spacing w:after="35" w:line="258" w:lineRule="auto"/>
                  <w:ind w:left="360" w:hanging="360"/>
                </w:pPr>
              </w:pPrChange>
            </w:pPr>
            <w:del w:id="521" w:author="Andrew Fryer" w:date="2017-06-12T12:06:00Z">
              <w:r w:rsidDel="00395DAD">
                <w:delText xml:space="preserve">Change the name of the query to International Sales as shown in the diagram. </w:delText>
              </w:r>
            </w:del>
          </w:p>
          <w:p w14:paraId="75B7A5ED" w14:textId="7FA0204C" w:rsidR="00DE08F4" w:rsidDel="00395DAD" w:rsidRDefault="00132227">
            <w:pPr>
              <w:pStyle w:val="ListParagraph"/>
              <w:numPr>
                <w:ilvl w:val="0"/>
                <w:numId w:val="80"/>
              </w:numPr>
              <w:spacing w:after="0"/>
              <w:rPr>
                <w:del w:id="522" w:author="Andrew Fryer" w:date="2017-06-12T12:06:00Z"/>
              </w:rPr>
              <w:pPrChange w:id="523" w:author="Andrew Fryer (@DEEPFAT)" w:date="2017-07-03T07:10:00Z">
                <w:pPr>
                  <w:numPr>
                    <w:numId w:val="7"/>
                  </w:numPr>
                  <w:spacing w:after="1" w:line="258" w:lineRule="auto"/>
                  <w:ind w:left="360" w:hanging="360"/>
                </w:pPr>
              </w:pPrChange>
            </w:pPr>
            <w:del w:id="524" w:author="Andrew Fryer" w:date="2017-06-12T12:06:00Z">
              <w:r w:rsidDel="00395DAD">
                <w:delText xml:space="preserve">You will see the metadata information of each and every file in the folder.   </w:delText>
              </w:r>
            </w:del>
          </w:p>
          <w:p w14:paraId="21657321" w14:textId="77777777" w:rsidR="00DE08F4" w:rsidRDefault="00132227">
            <w:pPr>
              <w:spacing w:after="0" w:line="259" w:lineRule="auto"/>
              <w:pPrChange w:id="525" w:author="Andrew Fryer (@DEEPFAT)" w:date="2017-07-03T07:11:00Z">
                <w:pPr>
                  <w:spacing w:after="0" w:line="259" w:lineRule="auto"/>
                  <w:ind w:left="723" w:firstLine="0"/>
                </w:pPr>
              </w:pPrChange>
            </w:pPr>
            <w:del w:id="526" w:author="Andrew Fryer (@DEEPFAT)" w:date="2017-07-03T07:11:00Z">
              <w:r w:rsidDel="00D567E6">
                <w:delText xml:space="preserv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27" w:author="Andrew Fryer" w:date="2017-06-12T11:51:00Z">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4BFE808B" w14:textId="5DF4D530" w:rsidR="00DE08F4" w:rsidRDefault="00132227" w:rsidP="00EE410F">
            <w:pPr>
              <w:spacing w:after="0" w:line="259" w:lineRule="auto"/>
              <w:ind w:left="0" w:firstLine="0"/>
            </w:pPr>
            <w:del w:id="528" w:author="Andrew Fryer" w:date="2017-06-12T12:06:00Z">
              <w:r w:rsidDel="00395DAD">
                <w:rPr>
                  <w:noProof/>
                </w:rPr>
                <w:drawing>
                  <wp:inline distT="0" distB="0" distL="0" distR="0" wp14:anchorId="785689C7" wp14:editId="1180DE49">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8"/>
                            <a:stretch>
                              <a:fillRect/>
                            </a:stretch>
                          </pic:blipFill>
                          <pic:spPr>
                            <a:xfrm>
                              <a:off x="0" y="0"/>
                              <a:ext cx="5703313" cy="2096180"/>
                            </a:xfrm>
                            <a:prstGeom prst="rect">
                              <a:avLst/>
                            </a:prstGeom>
                          </pic:spPr>
                        </pic:pic>
                      </a:graphicData>
                    </a:graphic>
                  </wp:inline>
                </w:drawing>
              </w:r>
            </w:del>
            <w:ins w:id="529" w:author="Andrew Fryer" w:date="2017-06-12T12:07:00Z">
              <w:r w:rsidR="00395DAD">
                <w:rPr>
                  <w:noProof/>
                </w:rPr>
                <w:drawing>
                  <wp:inline distT="0" distB="0" distL="0" distR="0" wp14:anchorId="14A38801" wp14:editId="5E32A5A5">
                    <wp:extent cx="5290185" cy="2798486"/>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934" cy="2802585"/>
                            </a:xfrm>
                            <a:prstGeom prst="rect">
                              <a:avLst/>
                            </a:prstGeom>
                          </pic:spPr>
                        </pic:pic>
                      </a:graphicData>
                    </a:graphic>
                  </wp:inline>
                </w:drawing>
              </w:r>
            </w:ins>
            <w:r>
              <w:t xml:space="preserve"> </w:t>
            </w:r>
          </w:p>
        </w:tc>
      </w:tr>
    </w:tbl>
    <w:p w14:paraId="082B6C02" w14:textId="5D7566C0" w:rsidR="00DE08F4" w:rsidDel="00546DA8" w:rsidRDefault="00DE08F4">
      <w:pPr>
        <w:spacing w:after="0" w:line="259" w:lineRule="auto"/>
        <w:ind w:left="-1440" w:right="114" w:firstLine="0"/>
        <w:rPr>
          <w:del w:id="530" w:author="Andrew Fryer" w:date="2017-06-12T12:15:00Z"/>
        </w:rPr>
      </w:pPr>
    </w:p>
    <w:tbl>
      <w:tblPr>
        <w:tblStyle w:val="TableGrid1"/>
        <w:tblW w:w="14449" w:type="dxa"/>
        <w:tblInd w:w="5" w:type="dxa"/>
        <w:tblCellMar>
          <w:top w:w="45" w:type="dxa"/>
          <w:left w:w="105" w:type="dxa"/>
          <w:bottom w:w="188" w:type="dxa"/>
          <w:right w:w="65" w:type="dxa"/>
        </w:tblCellMar>
        <w:tblLook w:val="04A0" w:firstRow="1" w:lastRow="0" w:firstColumn="1" w:lastColumn="0" w:noHBand="0" w:noVBand="1"/>
        <w:tblPrChange w:id="531" w:author="Andrew Fryer (@DEEPFAT)" w:date="2017-06-12T02:32:00Z">
          <w:tblPr>
            <w:tblStyle w:val="TableGrid1"/>
            <w:tblW w:w="14449" w:type="dxa"/>
            <w:tblInd w:w="5" w:type="dxa"/>
            <w:tblCellMar>
              <w:top w:w="45" w:type="dxa"/>
              <w:left w:w="105" w:type="dxa"/>
              <w:bottom w:w="188" w:type="dxa"/>
              <w:right w:w="65" w:type="dxa"/>
            </w:tblCellMar>
            <w:tblLook w:val="04A0" w:firstRow="1" w:lastRow="0" w:firstColumn="1" w:lastColumn="0" w:noHBand="0" w:noVBand="1"/>
          </w:tblPr>
        </w:tblPrChange>
      </w:tblPr>
      <w:tblGrid>
        <w:gridCol w:w="5235"/>
        <w:gridCol w:w="9214"/>
        <w:tblGridChange w:id="532">
          <w:tblGrid>
            <w:gridCol w:w="360"/>
            <w:gridCol w:w="360"/>
          </w:tblGrid>
        </w:tblGridChange>
      </w:tblGrid>
      <w:tr w:rsidR="00DE08F4" w:rsidDel="00546DA8" w14:paraId="7ED48ACC" w14:textId="5E564BFC" w:rsidTr="2F252EEF">
        <w:trPr>
          <w:trHeight w:val="5547"/>
          <w:del w:id="533" w:author="Andrew Fryer" w:date="2017-06-12T12: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DB4858" w14:textId="1F548C0F" w:rsidR="00DE08F4" w:rsidDel="00546DA8" w:rsidRDefault="00132227" w:rsidP="006F4654">
            <w:pPr>
              <w:numPr>
                <w:ilvl w:val="0"/>
                <w:numId w:val="8"/>
              </w:numPr>
              <w:spacing w:after="31" w:line="259" w:lineRule="auto"/>
              <w:ind w:right="1" w:hanging="360"/>
              <w:rPr>
                <w:del w:id="535" w:author="Andrew Fryer" w:date="2017-06-12T12:14:00Z"/>
              </w:rPr>
            </w:pPr>
            <w:del w:id="536" w:author="Andrew Fryer" w:date="2017-06-12T12:14:00Z">
              <w:r w:rsidDel="00546DA8">
                <w:delText xml:space="preserve">You need the actual sales data from the files and are not interested in the metadata. </w:delText>
              </w:r>
            </w:del>
          </w:p>
          <w:p w14:paraId="6B73139C" w14:textId="05358605" w:rsidR="00DE08F4" w:rsidDel="00546DA8" w:rsidRDefault="00132227" w:rsidP="006F4654">
            <w:pPr>
              <w:numPr>
                <w:ilvl w:val="0"/>
                <w:numId w:val="8"/>
              </w:numPr>
              <w:spacing w:after="159" w:line="258" w:lineRule="auto"/>
              <w:ind w:right="1" w:hanging="360"/>
              <w:rPr>
                <w:del w:id="537" w:author="Andrew Fryer" w:date="2017-06-12T12:14:00Z"/>
              </w:rPr>
            </w:pPr>
            <w:del w:id="538" w:author="Andrew Fryer" w:date="2017-06-12T12:14:00Z">
              <w:r w:rsidDel="00546DA8">
                <w:delText xml:space="preserve">The actual data from the files is contained within the “Content” column shown in the figure. We are not interested in the metadata of other columns in this exercise. Right click on the column “Content” and select “Remove Other Columns”. </w:delText>
              </w:r>
            </w:del>
          </w:p>
          <w:p w14:paraId="38C437FD" w14:textId="051402BB" w:rsidR="00DE08F4" w:rsidDel="00546DA8" w:rsidRDefault="00132227">
            <w:pPr>
              <w:spacing w:after="0" w:line="259" w:lineRule="auto"/>
              <w:ind w:left="3" w:firstLine="0"/>
              <w:rPr>
                <w:del w:id="539" w:author="Andrew Fryer" w:date="2017-06-12T12:14:00Z"/>
              </w:rPr>
            </w:pPr>
            <w:del w:id="540" w:author="Andrew Fryer" w:date="2017-06-12T12:14:00Z">
              <w:r w:rsidDel="00546DA8">
                <w:delTex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54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AA4C98A" w14:textId="0E57EE1B" w:rsidR="00DE08F4" w:rsidDel="00546DA8" w:rsidRDefault="00132227" w:rsidP="00EE410F">
            <w:pPr>
              <w:spacing w:after="0" w:line="259" w:lineRule="auto"/>
              <w:ind w:left="0" w:firstLine="0"/>
              <w:rPr>
                <w:del w:id="542" w:author="Andrew Fryer" w:date="2017-06-12T12:14:00Z"/>
              </w:rPr>
            </w:pPr>
            <w:del w:id="543" w:author="Andrew Fryer" w:date="2017-06-12T12:14:00Z">
              <w:r w:rsidDel="00546DA8">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60"/>
                            <a:stretch>
                              <a:fillRect/>
                            </a:stretch>
                          </pic:blipFill>
                          <pic:spPr>
                            <a:xfrm>
                              <a:off x="0" y="0"/>
                              <a:ext cx="5399405" cy="3285490"/>
                            </a:xfrm>
                            <a:prstGeom prst="rect">
                              <a:avLst/>
                            </a:prstGeom>
                          </pic:spPr>
                        </pic:pic>
                      </a:graphicData>
                    </a:graphic>
                  </wp:inline>
                </w:drawing>
              </w:r>
              <w:r w:rsidDel="00546DA8">
                <w:delText xml:space="preserve"> </w:delText>
              </w:r>
            </w:del>
          </w:p>
        </w:tc>
      </w:tr>
      <w:tr w:rsidR="00DE08F4" w:rsidDel="00546DA8" w14:paraId="399E0F71" w14:textId="76832001" w:rsidTr="2F252EEF">
        <w:trPr>
          <w:trHeight w:val="3680"/>
          <w:del w:id="544"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4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ADDA1E1" w14:textId="03DD7FC3" w:rsidR="00DE08F4" w:rsidDel="00546DA8" w:rsidRDefault="00132227">
            <w:pPr>
              <w:spacing w:after="158" w:line="259" w:lineRule="auto"/>
              <w:ind w:left="723" w:hanging="360"/>
              <w:rPr>
                <w:del w:id="546" w:author="Andrew Fryer" w:date="2017-06-12T12:15:00Z"/>
              </w:rPr>
            </w:pPr>
            <w:del w:id="547" w:author="Andrew Fryer" w:date="2017-06-12T12:15:00Z">
              <w:r w:rsidDel="00546DA8">
                <w:delText>15.</w:delText>
              </w:r>
              <w:r w:rsidDel="00546DA8">
                <w:rPr>
                  <w:rFonts w:ascii="Arial" w:eastAsia="Arial" w:hAnsi="Arial" w:cs="Arial"/>
                </w:rPr>
                <w:delText xml:space="preserve"> </w:delText>
              </w:r>
              <w:r w:rsidDel="00546DA8">
                <w:delText xml:space="preserve">Click the icon next to Content shown in the figure to expand the data in this column. </w:delText>
              </w:r>
            </w:del>
          </w:p>
          <w:p w14:paraId="6398129F" w14:textId="00BA229D" w:rsidR="00DE08F4" w:rsidDel="00546DA8" w:rsidRDefault="00132227">
            <w:pPr>
              <w:spacing w:after="160" w:line="259" w:lineRule="auto"/>
              <w:ind w:left="3" w:firstLine="0"/>
              <w:rPr>
                <w:del w:id="548" w:author="Andrew Fryer" w:date="2017-06-12T12:15:00Z"/>
              </w:rPr>
            </w:pPr>
            <w:del w:id="549" w:author="Andrew Fryer" w:date="2017-06-12T12:15:00Z">
              <w:r w:rsidDel="00546DA8">
                <w:delText xml:space="preserve"> </w:delText>
              </w:r>
            </w:del>
          </w:p>
          <w:p w14:paraId="5C0F4E74" w14:textId="36C8FBCC" w:rsidR="00DE08F4" w:rsidDel="00546DA8" w:rsidRDefault="00132227">
            <w:pPr>
              <w:spacing w:after="0" w:line="259" w:lineRule="auto"/>
              <w:ind w:left="3" w:right="30" w:firstLine="0"/>
              <w:rPr>
                <w:del w:id="550" w:author="Andrew Fryer" w:date="2017-06-12T12:15:00Z"/>
              </w:rPr>
            </w:pPr>
            <w:del w:id="551" w:author="Andrew Fryer" w:date="2017-06-12T12:15:00Z">
              <w:r w:rsidDel="00546DA8">
                <w:delTex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52"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241992C" w14:textId="01E9843F" w:rsidR="00DE08F4" w:rsidDel="00546DA8" w:rsidRDefault="00132227">
            <w:pPr>
              <w:spacing w:after="0" w:line="259" w:lineRule="auto"/>
              <w:ind w:left="0" w:firstLine="0"/>
              <w:rPr>
                <w:del w:id="553" w:author="Andrew Fryer" w:date="2017-06-12T12:15:00Z"/>
              </w:rPr>
            </w:pPr>
            <w:del w:id="554" w:author="Andrew Fryer" w:date="2017-06-12T12:15:00Z">
              <w:r w:rsidDel="00546DA8">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61"/>
                            <a:stretch>
                              <a:fillRect/>
                            </a:stretch>
                          </pic:blipFill>
                          <pic:spPr>
                            <a:xfrm>
                              <a:off x="0" y="0"/>
                              <a:ext cx="1601470" cy="1647190"/>
                            </a:xfrm>
                            <a:prstGeom prst="rect">
                              <a:avLst/>
                            </a:prstGeom>
                          </pic:spPr>
                        </pic:pic>
                      </a:graphicData>
                    </a:graphic>
                  </wp:inline>
                </w:drawing>
              </w:r>
              <w:r w:rsidDel="00546DA8">
                <w:delText xml:space="preserve"> </w:delText>
              </w:r>
            </w:del>
          </w:p>
        </w:tc>
      </w:tr>
    </w:tbl>
    <w:p w14:paraId="7FC32F73" w14:textId="77777777" w:rsidR="00DE08F4" w:rsidRDefault="00DE08F4">
      <w:pPr>
        <w:spacing w:after="0" w:line="259" w:lineRule="auto"/>
        <w:ind w:left="0" w:right="5528" w:firstLine="0"/>
        <w:jc w:val="both"/>
        <w:pPrChange w:id="555" w:author="Andrew Fryer" w:date="2017-06-12T12:15:00Z">
          <w:pPr>
            <w:spacing w:after="0" w:line="259" w:lineRule="auto"/>
            <w:ind w:left="-1440" w:right="5528" w:firstLine="0"/>
            <w:jc w:val="both"/>
          </w:pPr>
        </w:pPrChange>
      </w:pPr>
    </w:p>
    <w:tbl>
      <w:tblPr>
        <w:tblStyle w:val="TableGrid1"/>
        <w:tblW w:w="14449" w:type="dxa"/>
        <w:tblInd w:w="5" w:type="dxa"/>
        <w:tblCellMar>
          <w:top w:w="45" w:type="dxa"/>
          <w:left w:w="105" w:type="dxa"/>
          <w:right w:w="65" w:type="dxa"/>
        </w:tblCellMar>
        <w:tblLook w:val="04A0" w:firstRow="1" w:lastRow="0" w:firstColumn="1" w:lastColumn="0" w:noHBand="0" w:noVBand="1"/>
        <w:tblPrChange w:id="556" w:author="Andrew Fryer (@DEEPFAT)" w:date="2017-06-12T02:32:00Z">
          <w:tblPr>
            <w:tblStyle w:val="TableGrid1"/>
            <w:tblW w:w="14449" w:type="dxa"/>
            <w:tblInd w:w="5" w:type="dxa"/>
            <w:tblCellMar>
              <w:top w:w="45" w:type="dxa"/>
              <w:left w:w="105" w:type="dxa"/>
              <w:right w:w="65" w:type="dxa"/>
            </w:tblCellMar>
            <w:tblLook w:val="04A0" w:firstRow="1" w:lastRow="0" w:firstColumn="1" w:lastColumn="0" w:noHBand="0" w:noVBand="1"/>
          </w:tblPr>
        </w:tblPrChange>
      </w:tblPr>
      <w:tblGrid>
        <w:gridCol w:w="5235"/>
        <w:gridCol w:w="9214"/>
        <w:tblGridChange w:id="557">
          <w:tblGrid>
            <w:gridCol w:w="360"/>
            <w:gridCol w:w="360"/>
          </w:tblGrid>
        </w:tblGridChange>
      </w:tblGrid>
      <w:tr w:rsidR="00DE08F4" w:rsidDel="00546DA8" w14:paraId="7E082887" w14:textId="6556BE24" w:rsidTr="2F252EEF">
        <w:trPr>
          <w:trHeight w:val="5158"/>
          <w:del w:id="558" w:author="Andrew Fryer" w:date="2017-06-12T12:1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5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E0040F7" w14:textId="754C50C0" w:rsidR="00DE08F4" w:rsidDel="00546DA8" w:rsidRDefault="00132227">
            <w:pPr>
              <w:pStyle w:val="ListParagraph"/>
              <w:rPr>
                <w:del w:id="560" w:author="Andrew Fryer" w:date="2017-06-12T12:15:00Z"/>
              </w:rPr>
              <w:pPrChange w:id="561" w:author="Andrew Fryer (@DEEPFAT)" w:date="2017-07-03T07:31:00Z">
                <w:pPr>
                  <w:numPr>
                    <w:numId w:val="9"/>
                  </w:numPr>
                  <w:spacing w:after="31" w:line="259" w:lineRule="auto"/>
                  <w:ind w:left="723" w:right="2" w:hanging="360"/>
                </w:pPr>
              </w:pPrChange>
            </w:pPr>
            <w:del w:id="562" w:author="Andrew Fryer" w:date="2017-06-12T12:15:00Z">
              <w:r w:rsidDel="00546DA8">
                <w:delText xml:space="preserve">You will now see the Content column expanded to the Sales information.  </w:delText>
              </w:r>
            </w:del>
          </w:p>
          <w:p w14:paraId="6AC93D09" w14:textId="10D4ED3E" w:rsidR="00DE08F4" w:rsidDel="00546DA8" w:rsidRDefault="00132227">
            <w:pPr>
              <w:pStyle w:val="ListParagraph"/>
              <w:rPr>
                <w:del w:id="563" w:author="Andrew Fryer" w:date="2017-06-12T12:15:00Z"/>
              </w:rPr>
              <w:pPrChange w:id="564" w:author="Andrew Fryer (@DEEPFAT)" w:date="2017-07-03T07:31:00Z">
                <w:pPr>
                  <w:numPr>
                    <w:numId w:val="9"/>
                  </w:numPr>
                  <w:spacing w:after="0" w:line="259" w:lineRule="auto"/>
                  <w:ind w:left="723" w:right="2" w:hanging="360"/>
                </w:pPr>
              </w:pPrChange>
            </w:pPr>
            <w:del w:id="565" w:author="Andrew Fryer" w:date="2017-06-12T12:15:00Z">
              <w:r w:rsidDel="00546DA8">
                <w:delText xml:space="preserve">If you compare the Sales table you already imported, you will see the “International Sales” now contains a new column called Country.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56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5378578" w14:textId="121C5E34" w:rsidR="00DE08F4" w:rsidDel="00546DA8" w:rsidRDefault="00132227">
            <w:pPr>
              <w:pStyle w:val="ListParagraph"/>
              <w:rPr>
                <w:del w:id="567" w:author="Andrew Fryer" w:date="2017-06-12T12:15:00Z"/>
              </w:rPr>
              <w:pPrChange w:id="568" w:author="Andrew Fryer (@DEEPFAT)" w:date="2017-07-03T07:31:00Z">
                <w:pPr>
                  <w:spacing w:after="0" w:line="259" w:lineRule="auto"/>
                  <w:ind w:left="0" w:firstLine="0"/>
                  <w:jc w:val="right"/>
                </w:pPr>
              </w:pPrChange>
            </w:pPr>
            <w:del w:id="569" w:author="Andrew Fryer" w:date="2017-06-12T12:15:00Z">
              <w:r w:rsidDel="00546DA8">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62"/>
                            <a:stretch>
                              <a:fillRect/>
                            </a:stretch>
                          </pic:blipFill>
                          <pic:spPr>
                            <a:xfrm>
                              <a:off x="0" y="0"/>
                              <a:ext cx="5399405" cy="3190875"/>
                            </a:xfrm>
                            <a:prstGeom prst="rect">
                              <a:avLst/>
                            </a:prstGeom>
                          </pic:spPr>
                        </pic:pic>
                      </a:graphicData>
                    </a:graphic>
                  </wp:inline>
                </w:drawing>
              </w:r>
              <w:r w:rsidDel="00546DA8">
                <w:delText xml:space="preserve"> </w:delText>
              </w:r>
            </w:del>
          </w:p>
        </w:tc>
      </w:tr>
      <w:tr w:rsidR="00DE08F4" w14:paraId="475AFF8D" w14:textId="77777777" w:rsidTr="2F252EEF">
        <w:trPr>
          <w:trHeight w:val="340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7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A07BE61" w14:textId="77777777" w:rsidR="00DE08F4" w:rsidRDefault="00132227">
            <w:pPr>
              <w:pStyle w:val="ListParagraph"/>
              <w:pPrChange w:id="571" w:author="Andrew Fryer (@DEEPFAT)" w:date="2017-07-03T07:31:00Z">
                <w:pPr>
                  <w:numPr>
                    <w:numId w:val="10"/>
                  </w:numPr>
                  <w:spacing w:after="34" w:line="258" w:lineRule="auto"/>
                  <w:ind w:left="360" w:hanging="360"/>
                </w:pPr>
              </w:pPrChange>
            </w:pPr>
            <w:r>
              <w:t xml:space="preserve">Click on the drop down next to Country column to see the unique values.  </w:t>
            </w:r>
          </w:p>
          <w:p w14:paraId="361F421E" w14:textId="23605DD8" w:rsidR="00DE08F4" w:rsidDel="00546DA8" w:rsidRDefault="00132227">
            <w:pPr>
              <w:pStyle w:val="ListParagraph"/>
              <w:rPr>
                <w:del w:id="572" w:author="Andrew Fryer" w:date="2017-06-12T12:17:00Z"/>
              </w:rPr>
              <w:pPrChange w:id="573" w:author="Andrew Fryer (@DEEPFAT)" w:date="2017-07-03T07:31:00Z">
                <w:pPr>
                  <w:numPr>
                    <w:numId w:val="10"/>
                  </w:numPr>
                  <w:spacing w:after="33" w:line="259" w:lineRule="auto"/>
                  <w:ind w:left="360" w:hanging="360"/>
                </w:pPr>
              </w:pPrChange>
            </w:pPr>
            <w:r>
              <w:t xml:space="preserve">You will only see Canada </w:t>
            </w:r>
            <w:ins w:id="574" w:author="Andrew Fryer" w:date="2017-06-12T12:17:00Z">
              <w:r w:rsidR="00546DA8">
                <w:t>again because only a preview is shown</w:t>
              </w:r>
            </w:ins>
            <w:del w:id="575" w:author="Andrew Fryer" w:date="2017-06-12T12:16:00Z">
              <w:r w:rsidDel="00546DA8">
                <w:delText>as shown in the figure.</w:delText>
              </w:r>
            </w:del>
            <w:r>
              <w:t xml:space="preserve">  </w:t>
            </w:r>
            <w:ins w:id="576" w:author="Andrew Fryer" w:date="2017-06-12T12:17:00Z">
              <w:r w:rsidR="00546DA8">
                <w:t xml:space="preserve">so </w:t>
              </w:r>
            </w:ins>
          </w:p>
          <w:p w14:paraId="31E09931" w14:textId="77777777" w:rsidR="00DE08F4" w:rsidRDefault="00132227">
            <w:pPr>
              <w:pStyle w:val="ListParagraph"/>
              <w:rPr>
                <w:ins w:id="577" w:author="Andrew Fryer" w:date="2017-06-12T12:19:00Z"/>
              </w:rPr>
              <w:pPrChange w:id="578" w:author="Andrew Fryer (@DEEPFAT)" w:date="2017-07-03T07:31:00Z">
                <w:pPr>
                  <w:numPr>
                    <w:numId w:val="10"/>
                  </w:numPr>
                  <w:spacing w:after="0" w:line="259" w:lineRule="auto"/>
                  <w:ind w:left="360" w:hanging="360"/>
                </w:pPr>
              </w:pPrChange>
            </w:pPr>
            <w:r>
              <w:t xml:space="preserve">Click on Load more to validate you have data from various countries included. </w:t>
            </w:r>
          </w:p>
          <w:p w14:paraId="6838392F" w14:textId="5B7187A1" w:rsidR="00546DA8" w:rsidRDefault="00546DA8">
            <w:pPr>
              <w:pStyle w:val="ListParagraph"/>
              <w:pPrChange w:id="579" w:author="Andrew Fryer (@DEEPFAT)" w:date="2017-07-03T07:31:00Z">
                <w:pPr>
                  <w:numPr>
                    <w:numId w:val="10"/>
                  </w:numPr>
                  <w:spacing w:after="0" w:line="259" w:lineRule="auto"/>
                  <w:ind w:left="360" w:hanging="360"/>
                </w:pPr>
              </w:pPrChange>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80"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63"/>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1"/>
        <w:tblW w:w="14449" w:type="dxa"/>
        <w:tblInd w:w="5" w:type="dxa"/>
        <w:tblCellMar>
          <w:top w:w="113" w:type="dxa"/>
          <w:left w:w="105" w:type="dxa"/>
          <w:right w:w="79" w:type="dxa"/>
        </w:tblCellMar>
        <w:tblLook w:val="04A0" w:firstRow="1" w:lastRow="0" w:firstColumn="1" w:lastColumn="0" w:noHBand="0" w:noVBand="1"/>
        <w:tblPrChange w:id="581" w:author="Andrew Fryer (@DEEPFAT)" w:date="2017-06-12T02:32:00Z">
          <w:tblPr>
            <w:tblStyle w:val="TableGrid1"/>
            <w:tblW w:w="14449" w:type="dxa"/>
            <w:tblInd w:w="5" w:type="dxa"/>
            <w:tblCellMar>
              <w:top w:w="113" w:type="dxa"/>
              <w:left w:w="105" w:type="dxa"/>
              <w:right w:w="79" w:type="dxa"/>
            </w:tblCellMar>
            <w:tblLook w:val="04A0" w:firstRow="1" w:lastRow="0" w:firstColumn="1" w:lastColumn="0" w:noHBand="0" w:noVBand="1"/>
          </w:tblPr>
        </w:tblPrChange>
      </w:tblPr>
      <w:tblGrid>
        <w:gridCol w:w="5235"/>
        <w:gridCol w:w="9214"/>
        <w:tblGridChange w:id="582">
          <w:tblGrid>
            <w:gridCol w:w="360"/>
            <w:gridCol w:w="360"/>
            <w:gridCol w:w="4515"/>
            <w:gridCol w:w="9214"/>
          </w:tblGrid>
        </w:tblGridChange>
      </w:tblGrid>
      <w:tr w:rsidR="00DE08F4" w:rsidDel="00546DA8" w14:paraId="29E588C1" w14:textId="4703576B" w:rsidTr="2F252EEF">
        <w:trPr>
          <w:trHeight w:val="5485"/>
          <w:del w:id="583" w:author="Andrew Fryer" w:date="2017-06-12T12:18:00Z"/>
          <w:trPrChange w:id="584"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58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97B052B" w14:textId="748CEA16" w:rsidR="00DE08F4" w:rsidDel="00546DA8" w:rsidRDefault="00132227">
            <w:pPr>
              <w:pStyle w:val="ListParagraph"/>
              <w:rPr>
                <w:del w:id="586" w:author="Andrew Fryer" w:date="2017-06-12T12:18:00Z"/>
              </w:rPr>
              <w:pPrChange w:id="587" w:author="Andrew Fryer (@DEEPFAT)" w:date="2017-07-03T07:31:00Z">
                <w:pPr>
                  <w:numPr>
                    <w:numId w:val="11"/>
                  </w:numPr>
                  <w:spacing w:after="0" w:line="259" w:lineRule="auto"/>
                  <w:ind w:left="723" w:hanging="360"/>
                </w:pPr>
              </w:pPrChange>
            </w:pPr>
            <w:del w:id="588" w:author="Andrew Fryer" w:date="2017-06-12T12:18:00Z">
              <w:r w:rsidDel="00546DA8">
                <w:delText xml:space="preserve">You will see the countries, Canda, France, Mexico. In addition you see </w:delText>
              </w:r>
            </w:del>
          </w:p>
          <w:p w14:paraId="7F823AE1" w14:textId="79F04577" w:rsidR="00DE08F4" w:rsidDel="00546DA8" w:rsidRDefault="00132227">
            <w:pPr>
              <w:pStyle w:val="ListParagraph"/>
              <w:rPr>
                <w:del w:id="589" w:author="Andrew Fryer" w:date="2017-06-12T12:18:00Z"/>
              </w:rPr>
              <w:pPrChange w:id="590" w:author="Andrew Fryer (@DEEPFAT)" w:date="2017-07-03T07:31:00Z">
                <w:pPr>
                  <w:spacing w:after="0" w:line="259" w:lineRule="auto"/>
                  <w:ind w:left="723" w:firstLine="0"/>
                </w:pPr>
              </w:pPrChange>
            </w:pPr>
            <w:del w:id="591" w:author="Andrew Fryer" w:date="2017-06-12T12:18:00Z">
              <w:r w:rsidDel="00546DA8">
                <w:delText xml:space="preserve">Country. The reason why you see </w:delText>
              </w:r>
            </w:del>
          </w:p>
          <w:p w14:paraId="4219B81C" w14:textId="36DC0D6E" w:rsidR="00DE08F4" w:rsidDel="00546DA8" w:rsidRDefault="00132227">
            <w:pPr>
              <w:pStyle w:val="ListParagraph"/>
              <w:rPr>
                <w:del w:id="592" w:author="Andrew Fryer" w:date="2017-06-12T12:18:00Z"/>
              </w:rPr>
              <w:pPrChange w:id="593" w:author="Andrew Fryer (@DEEPFAT)" w:date="2017-07-03T07:31:00Z">
                <w:pPr>
                  <w:spacing w:after="34" w:line="258" w:lineRule="auto"/>
                  <w:ind w:left="723" w:firstLine="0"/>
                </w:pPr>
              </w:pPrChange>
            </w:pPr>
            <w:del w:id="594" w:author="Andrew Fryer" w:date="2017-06-12T12:18:00Z">
              <w:r w:rsidDel="00546DA8">
                <w:delText xml:space="preserve">Country here is due to the fact the CSV files for France and Mexico contain header row where you have the value Country. We do not want to include the header rows. </w:delText>
              </w:r>
            </w:del>
          </w:p>
          <w:p w14:paraId="6FB8D313" w14:textId="074A08C2" w:rsidR="00DE08F4" w:rsidDel="00546DA8" w:rsidRDefault="00132227">
            <w:pPr>
              <w:pStyle w:val="ListParagraph"/>
              <w:rPr>
                <w:del w:id="595" w:author="Andrew Fryer" w:date="2017-06-12T12:18:00Z"/>
              </w:rPr>
              <w:pPrChange w:id="596" w:author="Andrew Fryer (@DEEPFAT)" w:date="2017-07-03T07:31:00Z">
                <w:pPr>
                  <w:numPr>
                    <w:numId w:val="11"/>
                  </w:numPr>
                  <w:spacing w:after="158" w:line="259" w:lineRule="auto"/>
                  <w:ind w:left="723" w:hanging="360"/>
                </w:pPr>
              </w:pPrChange>
            </w:pPr>
            <w:del w:id="597" w:author="Andrew Fryer" w:date="2017-06-12T12:18:00Z">
              <w:r w:rsidDel="00546DA8">
                <w:delText xml:space="preserve">Click on the check box next to Country to deselect it as shown in the Figure and click OK. </w:delText>
              </w:r>
            </w:del>
          </w:p>
          <w:p w14:paraId="208675FE" w14:textId="04064DF0" w:rsidR="00DE08F4" w:rsidDel="00546DA8" w:rsidRDefault="00132227">
            <w:pPr>
              <w:pStyle w:val="ListParagraph"/>
              <w:rPr>
                <w:del w:id="598" w:author="Andrew Fryer" w:date="2017-06-12T12:18:00Z"/>
              </w:rPr>
              <w:pPrChange w:id="599" w:author="Andrew Fryer (@DEEPFAT)" w:date="2017-07-03T07:31:00Z">
                <w:pPr>
                  <w:spacing w:after="160" w:line="259" w:lineRule="auto"/>
                  <w:ind w:left="3" w:firstLine="0"/>
                </w:pPr>
              </w:pPrChange>
            </w:pPr>
            <w:del w:id="600" w:author="Andrew Fryer" w:date="2017-06-12T12:18:00Z">
              <w:r w:rsidDel="00546DA8">
                <w:delText xml:space="preserve"> </w:delText>
              </w:r>
            </w:del>
          </w:p>
          <w:p w14:paraId="61694EF0" w14:textId="078459C5" w:rsidR="00DE08F4" w:rsidDel="00546DA8" w:rsidRDefault="00132227">
            <w:pPr>
              <w:pStyle w:val="ListParagraph"/>
              <w:rPr>
                <w:del w:id="601" w:author="Andrew Fryer" w:date="2017-06-12T12:18:00Z"/>
              </w:rPr>
              <w:pPrChange w:id="602" w:author="Andrew Fryer (@DEEPFAT)" w:date="2017-07-03T07:31:00Z">
                <w:pPr>
                  <w:spacing w:after="0" w:line="259" w:lineRule="auto"/>
                  <w:ind w:left="3" w:firstLine="0"/>
                </w:pPr>
              </w:pPrChange>
            </w:pPr>
            <w:del w:id="603" w:author="Andrew Fryer" w:date="2017-06-12T12:18:00Z">
              <w:r w:rsidDel="00546DA8">
                <w:delText xml:space="preserve">Note: You can do various types of Filters, sorting ascending/descending operations using this drop down to verify your data import and shaping operations.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604"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00639D6" w14:textId="6693968C" w:rsidR="00DE08F4" w:rsidDel="00546DA8" w:rsidRDefault="00132227">
            <w:pPr>
              <w:pStyle w:val="ListParagraph"/>
              <w:rPr>
                <w:del w:id="605" w:author="Andrew Fryer" w:date="2017-06-12T12:18:00Z"/>
              </w:rPr>
              <w:pPrChange w:id="606" w:author="Andrew Fryer (@DEEPFAT)" w:date="2017-07-03T07:31:00Z">
                <w:pPr>
                  <w:spacing w:after="0" w:line="259" w:lineRule="auto"/>
                  <w:ind w:left="0" w:right="283" w:firstLine="0"/>
                </w:pPr>
              </w:pPrChange>
            </w:pPr>
            <w:del w:id="607" w:author="Andrew Fryer" w:date="2017-06-12T12:18:00Z">
              <w:r w:rsidDel="00546DA8">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64"/>
                            <a:stretch>
                              <a:fillRect/>
                            </a:stretch>
                          </pic:blipFill>
                          <pic:spPr>
                            <a:xfrm>
                              <a:off x="0" y="0"/>
                              <a:ext cx="5210175" cy="3399790"/>
                            </a:xfrm>
                            <a:prstGeom prst="rect">
                              <a:avLst/>
                            </a:prstGeom>
                          </pic:spPr>
                        </pic:pic>
                      </a:graphicData>
                    </a:graphic>
                  </wp:inline>
                </w:drawing>
              </w:r>
              <w:r w:rsidDel="00546DA8">
                <w:delText xml:space="preserve"> </w:delText>
              </w:r>
            </w:del>
          </w:p>
        </w:tc>
      </w:tr>
      <w:tr w:rsidR="00546DA8" w14:paraId="0CA2E369" w14:textId="77777777" w:rsidTr="2F252EEF">
        <w:trPr>
          <w:trHeight w:val="3116"/>
          <w:ins w:id="608" w:author="Andrew Fryer" w:date="2017-06-12T12:19: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459881" w14:textId="4620ECE6" w:rsidR="00546DA8" w:rsidRDefault="00A4178F">
            <w:pPr>
              <w:pStyle w:val="ListParagraph"/>
              <w:rPr>
                <w:ins w:id="609" w:author="Andrew Fryer" w:date="2017-06-12T12:19:00Z"/>
              </w:rPr>
              <w:pPrChange w:id="610" w:author="Andrew Fryer (@DEEPFAT)" w:date="2017-07-03T07:31:00Z">
                <w:pPr>
                  <w:numPr>
                    <w:numId w:val="12"/>
                  </w:numPr>
                  <w:spacing w:after="32" w:line="258" w:lineRule="auto"/>
                  <w:ind w:left="360" w:hanging="360"/>
                </w:pPr>
              </w:pPrChange>
            </w:pPr>
            <w:ins w:id="611" w:author="Andrew Fryer" w:date="2017-06-12T12:19:00Z">
              <w:r>
                <w:lastRenderedPageBreak/>
                <w:t>To complete this query rename it from FactData1 to International Sales</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860B6" w14:textId="70B1F214" w:rsidR="00546DA8" w:rsidRDefault="00A4178F">
            <w:pPr>
              <w:spacing w:after="0" w:line="259" w:lineRule="auto"/>
              <w:ind w:left="0" w:firstLine="0"/>
              <w:rPr>
                <w:ins w:id="612" w:author="Andrew Fryer" w:date="2017-06-12T12:19:00Z"/>
                <w:noProof/>
              </w:rPr>
            </w:pPr>
            <w:ins w:id="613" w:author="Andrew Fryer" w:date="2017-06-12T12:20:00Z">
              <w:r>
                <w:rPr>
                  <w:noProof/>
                </w:rPr>
                <w:drawing>
                  <wp:inline distT="0" distB="0" distL="0" distR="0" wp14:anchorId="75A0EC63" wp14:editId="40C5DBE2">
                    <wp:extent cx="5415103" cy="286754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008" cy="2875964"/>
                            </a:xfrm>
                            <a:prstGeom prst="rect">
                              <a:avLst/>
                            </a:prstGeom>
                          </pic:spPr>
                        </pic:pic>
                      </a:graphicData>
                    </a:graphic>
                  </wp:inline>
                </w:drawing>
              </w:r>
            </w:ins>
          </w:p>
        </w:tc>
      </w:tr>
      <w:tr w:rsidR="00DE08F4" w14:paraId="5423AE70" w14:textId="77777777" w:rsidTr="2F252EEF">
        <w:trPr>
          <w:trHeight w:val="3116"/>
          <w:trPrChange w:id="614"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1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5BC2EED" w14:textId="59066B2E" w:rsidR="00DE08F4" w:rsidRDefault="00132227">
            <w:pPr>
              <w:pStyle w:val="ListParagraph"/>
              <w:numPr>
                <w:ilvl w:val="0"/>
                <w:numId w:val="80"/>
              </w:numPr>
              <w:pPrChange w:id="616" w:author="Andrew Fryer (@DEEPFAT)" w:date="2017-07-03T07:31:00Z">
                <w:pPr>
                  <w:numPr>
                    <w:numId w:val="12"/>
                  </w:numPr>
                  <w:spacing w:after="32" w:line="258" w:lineRule="auto"/>
                  <w:ind w:left="360" w:hanging="360"/>
                </w:pPr>
              </w:pPrChange>
            </w:pPr>
            <w:r>
              <w:t>In order to analy</w:t>
            </w:r>
            <w:ins w:id="617" w:author="Amy Nicholson" w:date="2017-07-13T19:35:00Z">
              <w:r w:rsidR="00B25A69">
                <w:t>s</w:t>
              </w:r>
            </w:ins>
            <w:del w:id="618" w:author="Amy Nicholson" w:date="2017-07-13T19:35:00Z">
              <w:r w:rsidDel="00B25A69">
                <w:delText>z</w:delText>
              </w:r>
            </w:del>
            <w:r>
              <w:t xml:space="preserve">e the Sales in all countries, it is convenient to have a single Sales table. Hence you want to append all the rows from InternationalSales to Sales.  </w:t>
            </w:r>
          </w:p>
          <w:p w14:paraId="7F6119A1" w14:textId="77777777" w:rsidR="00DE08F4" w:rsidRDefault="00132227">
            <w:pPr>
              <w:pStyle w:val="ListParagraph"/>
              <w:numPr>
                <w:ilvl w:val="0"/>
                <w:numId w:val="80"/>
              </w:numPr>
              <w:pPrChange w:id="619" w:author="Andrew Fryer (@DEEPFAT)" w:date="2017-07-03T07:31:00Z">
                <w:pPr>
                  <w:numPr>
                    <w:numId w:val="12"/>
                  </w:numPr>
                  <w:spacing w:after="33" w:line="259" w:lineRule="auto"/>
                  <w:ind w:left="360" w:hanging="360"/>
                </w:pPr>
              </w:pPrChange>
            </w:pPr>
            <w:r>
              <w:t xml:space="preserve">Select Sales in the Queries window as shown in the figure. </w:t>
            </w:r>
          </w:p>
          <w:p w14:paraId="4B212608" w14:textId="77777777" w:rsidR="00DE08F4" w:rsidRDefault="00132227">
            <w:pPr>
              <w:pStyle w:val="ListParagraph"/>
              <w:numPr>
                <w:ilvl w:val="0"/>
                <w:numId w:val="80"/>
              </w:numPr>
              <w:pPrChange w:id="620" w:author="Andrew Fryer (@DEEPFAT)" w:date="2017-07-03T07:31:00Z">
                <w:pPr>
                  <w:numPr>
                    <w:numId w:val="12"/>
                  </w:numPr>
                  <w:spacing w:after="0" w:line="259" w:lineRule="auto"/>
                  <w:ind w:left="360" w:hanging="360"/>
                </w:pPr>
              </w:pPrChange>
            </w:pPr>
            <w:r>
              <w:t xml:space="preserve">Click on the Append Queries in the Home ribbon on the top right corner as shown in the figure.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66"/>
                          <a:stretch>
                            <a:fillRect/>
                          </a:stretch>
                        </pic:blipFill>
                        <pic:spPr>
                          <a:xfrm>
                            <a:off x="0" y="0"/>
                            <a:ext cx="5393055" cy="1895475"/>
                          </a:xfrm>
                          <a:prstGeom prst="rect">
                            <a:avLst/>
                          </a:prstGeom>
                        </pic:spPr>
                      </pic:pic>
                    </a:graphicData>
                  </a:graphic>
                </wp:inline>
              </w:drawing>
            </w:r>
          </w:p>
        </w:tc>
      </w:tr>
      <w:tr w:rsidR="0033723A" w14:paraId="3C583711" w14:textId="77777777" w:rsidTr="2F252EEF">
        <w:trPr>
          <w:trHeight w:val="3116"/>
          <w:trPrChange w:id="622"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D7E2A9F" w14:textId="114763C7" w:rsidR="0033723A" w:rsidRDefault="0033723A">
            <w:pPr>
              <w:pStyle w:val="ListParagraph"/>
              <w:numPr>
                <w:ilvl w:val="0"/>
                <w:numId w:val="80"/>
              </w:numPr>
              <w:pPrChange w:id="624" w:author="Andrew Fryer (@DEEPFAT)" w:date="2017-07-03T07:31:00Z">
                <w:pPr>
                  <w:numPr>
                    <w:numId w:val="12"/>
                  </w:numPr>
                  <w:spacing w:after="32" w:line="258" w:lineRule="auto"/>
                  <w:ind w:left="360" w:hanging="360"/>
                </w:pPr>
              </w:pPrChange>
            </w:pPr>
            <w:r>
              <w:lastRenderedPageBreak/>
              <w:t>In the Append window select “International Sales” as shown in the figure and click OK.</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7C35F07F" w14:textId="6083BF78" w:rsidR="0033723A" w:rsidRDefault="0033723A">
            <w:pPr>
              <w:spacing w:after="0" w:line="259" w:lineRule="auto"/>
              <w:ind w:left="0" w:firstLine="0"/>
              <w:rPr>
                <w:noProof/>
              </w:rPr>
            </w:pPr>
            <w:del w:id="626" w:author="Andrew Fryer" w:date="2017-06-12T12:24:00Z">
              <w:r w:rsidDel="00A4178F">
                <w:rPr>
                  <w:noProof/>
                </w:rPr>
                <w:drawing>
                  <wp:inline distT="0" distB="0" distL="0" distR="0" wp14:anchorId="3B12088B" wp14:editId="4423EF87">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7"/>
                            <a:stretch>
                              <a:fillRect/>
                            </a:stretch>
                          </pic:blipFill>
                          <pic:spPr>
                            <a:xfrm>
                              <a:off x="0" y="0"/>
                              <a:ext cx="5403850" cy="2046605"/>
                            </a:xfrm>
                            <a:prstGeom prst="rect">
                              <a:avLst/>
                            </a:prstGeom>
                          </pic:spPr>
                        </pic:pic>
                      </a:graphicData>
                    </a:graphic>
                  </wp:inline>
                </w:drawing>
              </w:r>
            </w:del>
            <w:ins w:id="627" w:author="Andrew Fryer" w:date="2017-06-12T12:24:00Z">
              <w:r w:rsidR="00A4178F">
                <w:rPr>
                  <w:noProof/>
                </w:rPr>
                <w:t xml:space="preserve"> </w:t>
              </w:r>
              <w:r w:rsidR="00A4178F">
                <w:rPr>
                  <w:noProof/>
                </w:rPr>
                <w:drawing>
                  <wp:inline distT="0" distB="0" distL="0" distR="0" wp14:anchorId="52EFABF0" wp14:editId="3E60A5E0">
                    <wp:extent cx="5280285" cy="16235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1294" cy="1626921"/>
                            </a:xfrm>
                            <a:prstGeom prst="rect">
                              <a:avLst/>
                            </a:prstGeom>
                          </pic:spPr>
                        </pic:pic>
                      </a:graphicData>
                    </a:graphic>
                  </wp:inline>
                </w:drawing>
              </w:r>
            </w:ins>
          </w:p>
        </w:tc>
      </w:tr>
      <w:tr w:rsidR="00DE0D6D" w14:paraId="7A1D3206" w14:textId="77777777" w:rsidTr="2F252EEF">
        <w:trPr>
          <w:trHeight w:val="3116"/>
          <w:trPrChange w:id="62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2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75E02" w14:textId="77777777" w:rsidR="00DE0D6D" w:rsidRDefault="00DE0D6D" w:rsidP="00DE0D6D">
            <w:pPr>
              <w:spacing w:after="0" w:line="259" w:lineRule="auto"/>
            </w:pPr>
            <w:r>
              <w:t xml:space="preserve">Notice that we now get a warning </w:t>
            </w:r>
            <w:r w:rsidRPr="00910AA7">
              <w:rPr>
                <w:b/>
                <w:bCs/>
              </w:rPr>
              <w:t xml:space="preserve">Information is required about data privacy. </w:t>
            </w:r>
            <w:r>
              <w:t>This is because we are joining data from the cloud (Azure DW) with another source that is on premises (the csv files).</w:t>
            </w:r>
          </w:p>
          <w:p w14:paraId="0AAE6A51" w14:textId="77777777" w:rsidR="00DE0D6D" w:rsidRPr="0033723A" w:rsidRDefault="00DE0D6D">
            <w:pPr>
              <w:pStyle w:val="ListParagraph"/>
              <w:numPr>
                <w:ilvl w:val="0"/>
                <w:numId w:val="80"/>
              </w:numPr>
              <w:pPrChange w:id="630" w:author="Andrew Fryer (@DEEPFAT)" w:date="2017-07-03T07:31:00Z">
                <w:pPr>
                  <w:numPr>
                    <w:numId w:val="13"/>
                  </w:numPr>
                  <w:spacing w:after="0" w:line="259" w:lineRule="auto"/>
                  <w:ind w:left="370" w:hanging="360"/>
                </w:pPr>
              </w:pPrChange>
            </w:pPr>
            <w:r>
              <w:t xml:space="preserve">Click On </w:t>
            </w:r>
            <w:r w:rsidRPr="0033723A">
              <w:t>Continue</w:t>
            </w:r>
          </w:p>
          <w:p w14:paraId="60315501" w14:textId="77777777" w:rsidR="00DE0D6D" w:rsidRPr="009005DE" w:rsidRDefault="00DE0D6D">
            <w:pPr>
              <w:pStyle w:val="ListParagraph"/>
              <w:numPr>
                <w:ilvl w:val="0"/>
                <w:numId w:val="80"/>
              </w:numPr>
              <w:pPrChange w:id="631" w:author="Andrew Fryer (@DEEPFAT)" w:date="2017-07-03T07:31:00Z">
                <w:pPr>
                  <w:numPr>
                    <w:numId w:val="13"/>
                  </w:numPr>
                  <w:spacing w:after="0" w:line="259" w:lineRule="auto"/>
                  <w:ind w:left="370" w:hanging="360"/>
                </w:pPr>
              </w:pPrChange>
            </w:pPr>
            <w:r>
              <w:t xml:space="preserve">In the row for the Azure DW click on </w:t>
            </w:r>
            <w:r w:rsidRPr="00D567E6">
              <w:rPr>
                <w:rPrChange w:id="632" w:author="Andrew Fryer (@DEEPFAT)" w:date="2017-07-03T07:11:00Z">
                  <w:rPr>
                    <w:b/>
                    <w:bCs/>
                  </w:rPr>
                </w:rPrChange>
              </w:rPr>
              <w:t>Select</w:t>
            </w:r>
            <w:r>
              <w:t xml:space="preserve"> and select </w:t>
            </w:r>
            <w:r w:rsidRPr="00D567E6">
              <w:rPr>
                <w:rPrChange w:id="633" w:author="Andrew Fryer (@DEEPFAT)" w:date="2017-07-03T07:11:00Z">
                  <w:rPr>
                    <w:b/>
                    <w:bCs/>
                  </w:rPr>
                </w:rPrChange>
              </w:rPr>
              <w:t>Organizational</w:t>
            </w:r>
          </w:p>
          <w:p w14:paraId="5F96EE50" w14:textId="77777777" w:rsidR="00DE0D6D" w:rsidRDefault="00DE0D6D">
            <w:pPr>
              <w:pStyle w:val="ListParagraph"/>
              <w:numPr>
                <w:ilvl w:val="0"/>
                <w:numId w:val="80"/>
              </w:numPr>
              <w:pPrChange w:id="634" w:author="Andrew Fryer (@DEEPFAT)" w:date="2017-07-03T07:31:00Z">
                <w:pPr>
                  <w:numPr>
                    <w:numId w:val="13"/>
                  </w:numPr>
                  <w:spacing w:after="0" w:line="259" w:lineRule="auto"/>
                  <w:ind w:left="370" w:hanging="360"/>
                </w:pPr>
              </w:pPrChange>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pPr>
              <w:pStyle w:val="ListParagraph"/>
              <w:numPr>
                <w:ilvl w:val="0"/>
                <w:numId w:val="80"/>
              </w:numPr>
              <w:pPrChange w:id="635" w:author="Andrew Fryer (@DEEPFAT)" w:date="2017-07-03T07:31:00Z">
                <w:pPr>
                  <w:numPr>
                    <w:numId w:val="13"/>
                  </w:numPr>
                  <w:spacing w:after="0" w:line="259" w:lineRule="auto"/>
                  <w:ind w:left="370" w:hanging="360"/>
                </w:pPr>
              </w:pPrChange>
            </w:pPr>
            <w:r>
              <w:t xml:space="preserve">Click </w:t>
            </w:r>
            <w:r w:rsidRPr="00D567E6">
              <w:rPr>
                <w:rPrChange w:id="636" w:author="Andrew Fryer (@DEEPFAT)" w:date="2017-07-03T07:11:00Z">
                  <w:rPr>
                    <w:b/>
                    <w:bCs/>
                  </w:rPr>
                </w:rPrChange>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1.25pt;height:246.4pt" o:ole="">
                  <v:imagedata r:id="rId69" o:title="" cropbottom="13538f" cropright="19578f"/>
                </v:shape>
                <o:OLEObject Type="Embed" ProgID="PBrush" ShapeID="_x0000_i1029" DrawAspect="Content" ObjectID="_1561536574" r:id="rId70"/>
              </w:object>
            </w:r>
          </w:p>
        </w:tc>
      </w:tr>
    </w:tbl>
    <w:p w14:paraId="77E7E975" w14:textId="77777777" w:rsidR="00DE08F4" w:rsidRDefault="00DE08F4">
      <w:pPr>
        <w:spacing w:after="0" w:line="259" w:lineRule="auto"/>
        <w:ind w:left="-1440" w:right="114" w:firstLine="0"/>
        <w:jc w:val="both"/>
      </w:pPr>
    </w:p>
    <w:tbl>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Change w:id="638" w:author="Andrew Fryer (@DEEPFAT)" w:date="2017-06-12T02:32:00Z">
          <w:tblPr>
            <w:tblStyle w:val="TableGrid1"/>
            <w:tblW w:w="14472" w:type="dxa"/>
            <w:tblInd w:w="5" w:type="dxa"/>
            <w:tblLayout w:type="fixed"/>
            <w:tblCellMar>
              <w:top w:w="170" w:type="dxa"/>
              <w:left w:w="105" w:type="dxa"/>
              <w:bottom w:w="6" w:type="dxa"/>
              <w:right w:w="110" w:type="dxa"/>
            </w:tblCellMar>
            <w:tblLook w:val="04A0" w:firstRow="1" w:lastRow="0" w:firstColumn="1" w:lastColumn="0" w:noHBand="0" w:noVBand="1"/>
          </w:tblPr>
        </w:tblPrChange>
      </w:tblPr>
      <w:tblGrid>
        <w:gridCol w:w="5235"/>
        <w:gridCol w:w="9237"/>
        <w:tblGridChange w:id="639">
          <w:tblGrid>
            <w:gridCol w:w="360"/>
            <w:gridCol w:w="360"/>
          </w:tblGrid>
        </w:tblGridChange>
      </w:tblGrid>
      <w:tr w:rsidR="00EE410F" w14:paraId="50999743" w14:textId="77777777" w:rsidTr="2F252EEF">
        <w:trPr>
          <w:trHeight w:val="362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04EDE4F" w14:textId="0D7E4955" w:rsidR="00EE410F" w:rsidDel="00B25A69" w:rsidRDefault="00EE410F">
            <w:pPr>
              <w:pStyle w:val="ListParagraph"/>
              <w:numPr>
                <w:ilvl w:val="0"/>
                <w:numId w:val="80"/>
              </w:numPr>
              <w:rPr>
                <w:del w:id="641" w:author="Amy Nicholson" w:date="2017-07-13T19:40:00Z"/>
              </w:rPr>
              <w:pPrChange w:id="642" w:author="Andrew Fryer (@DEEPFAT)" w:date="2017-07-03T07:31:00Z">
                <w:pPr>
                  <w:numPr>
                    <w:numId w:val="73"/>
                  </w:numPr>
                  <w:spacing w:after="0" w:line="259" w:lineRule="auto"/>
                  <w:ind w:left="360" w:hanging="360"/>
                </w:pPr>
              </w:pPrChange>
            </w:pPr>
            <w:r>
              <w:lastRenderedPageBreak/>
              <w:t xml:space="preserve">You will now see a new column in </w:t>
            </w:r>
            <w:ins w:id="643" w:author="Amy Nicholson" w:date="2017-07-13T19:40:00Z">
              <w:r w:rsidR="00B25A69">
                <w:t xml:space="preserve">the </w:t>
              </w:r>
            </w:ins>
          </w:p>
          <w:p w14:paraId="1CB37257" w14:textId="77777777" w:rsidR="00EE410F" w:rsidRDefault="00EE410F">
            <w:pPr>
              <w:pStyle w:val="ListParagraph"/>
              <w:numPr>
                <w:ilvl w:val="0"/>
                <w:numId w:val="80"/>
              </w:numPr>
              <w:pPrChange w:id="644" w:author="Amy Nicholson" w:date="2017-07-13T19:40:00Z">
                <w:pPr>
                  <w:spacing w:after="31" w:line="259" w:lineRule="auto"/>
                  <w:ind w:left="723" w:firstLine="0"/>
                </w:pPr>
              </w:pPrChange>
            </w:pPr>
            <w:r>
              <w:t xml:space="preserve">Sales table called Country since Power BI Desktop added the rows from International Sales to the Sales. </w:t>
            </w:r>
          </w:p>
          <w:p w14:paraId="62A1ABC8" w14:textId="77777777" w:rsidR="00EE410F" w:rsidRDefault="00EE410F">
            <w:pPr>
              <w:pStyle w:val="ListParagraph"/>
              <w:numPr>
                <w:ilvl w:val="0"/>
                <w:numId w:val="80"/>
              </w:numPr>
              <w:pPrChange w:id="645" w:author="Andrew Fryer (@DEEPFAT)" w:date="2017-07-03T07:31:00Z">
                <w:pPr>
                  <w:numPr>
                    <w:numId w:val="73"/>
                  </w:numPr>
                  <w:spacing w:after="34" w:line="258" w:lineRule="auto"/>
                  <w:ind w:left="360" w:hanging="360"/>
                </w:pPr>
              </w:pPrChange>
            </w:pPr>
            <w:r>
              <w:t xml:space="preserve">You see null values since by default the Sales table did not have a Country column. We will add the value USA as a data shaping operation. </w:t>
            </w:r>
          </w:p>
          <w:p w14:paraId="6A6C6A7C" w14:textId="6F48147C" w:rsidR="00EE410F" w:rsidRDefault="00EE410F">
            <w:pPr>
              <w:pStyle w:val="ListParagraph"/>
              <w:numPr>
                <w:ilvl w:val="0"/>
                <w:numId w:val="80"/>
              </w:numPr>
              <w:pPrChange w:id="646" w:author="Andrew Fryer (@DEEPFAT)" w:date="2017-07-03T07:31:00Z">
                <w:pPr>
                  <w:numPr>
                    <w:numId w:val="73"/>
                  </w:numPr>
                  <w:spacing w:after="34" w:line="258" w:lineRule="auto"/>
                  <w:ind w:left="360" w:hanging="360"/>
                </w:pPr>
              </w:pPrChange>
            </w:pPr>
            <w:r>
              <w:t>Click on the AddColumn as shown in the figure.</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647"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71"/>
                          <a:stretch>
                            <a:fillRect/>
                          </a:stretch>
                        </pic:blipFill>
                        <pic:spPr>
                          <a:xfrm>
                            <a:off x="0" y="0"/>
                            <a:ext cx="5399405" cy="2639695"/>
                          </a:xfrm>
                          <a:prstGeom prst="rect">
                            <a:avLst/>
                          </a:prstGeom>
                        </pic:spPr>
                      </pic:pic>
                    </a:graphicData>
                  </a:graphic>
                </wp:inline>
              </w:drawing>
            </w:r>
          </w:p>
        </w:tc>
      </w:tr>
      <w:tr w:rsidR="00DE08F4" w14:paraId="3B528CB1" w14:textId="77777777" w:rsidTr="2F252EEF">
        <w:trPr>
          <w:trHeight w:val="428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4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7809796" w14:textId="4AE53DFD" w:rsidR="00DE08F4" w:rsidRDefault="00EE410F">
            <w:pPr>
              <w:pStyle w:val="ListParagraph"/>
              <w:numPr>
                <w:ilvl w:val="0"/>
                <w:numId w:val="80"/>
              </w:numPr>
              <w:pPrChange w:id="649" w:author="Andrew Fryer (@DEEPFAT)" w:date="2017-07-03T07:31:00Z">
                <w:pPr>
                  <w:numPr>
                    <w:numId w:val="73"/>
                  </w:numPr>
                  <w:spacing w:after="0" w:line="259" w:lineRule="auto"/>
                  <w:ind w:left="360" w:hanging="360"/>
                </w:pPr>
              </w:pPrChange>
            </w:pPr>
            <w:r>
              <w:t>Click on Add Custom Column in the Add Column tab in the Ribbon</w:t>
            </w:r>
            <w:r w:rsidR="00132227">
              <w:t xml:space="preserve"> </w:t>
            </w:r>
          </w:p>
        </w:tc>
        <w:tc>
          <w:tcPr>
            <w:tcW w:w="9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50" w:author="Andrew Fryer (@DEEPFAT)" w:date="2017-06-12T02:32:00Z">
              <w:tcPr>
                <w:tcW w:w="9237" w:type="dxa"/>
                <w:tcBorders>
                  <w:top w:val="single" w:sz="4" w:space="0" w:color="000000"/>
                  <w:left w:val="single" w:sz="4" w:space="0" w:color="000000"/>
                  <w:bottom w:val="single" w:sz="4" w:space="0" w:color="000000"/>
                  <w:right w:val="single" w:sz="4" w:space="0" w:color="000000"/>
                </w:tcBorders>
              </w:tcPr>
            </w:tcPrChange>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72"/>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1"/>
        <w:tblW w:w="14449" w:type="dxa"/>
        <w:tblInd w:w="5" w:type="dxa"/>
        <w:tblLayout w:type="fixed"/>
        <w:tblCellMar>
          <w:top w:w="45" w:type="dxa"/>
          <w:left w:w="105" w:type="dxa"/>
          <w:right w:w="118" w:type="dxa"/>
        </w:tblCellMar>
        <w:tblLook w:val="04A0" w:firstRow="1" w:lastRow="0" w:firstColumn="1" w:lastColumn="0" w:noHBand="0" w:noVBand="1"/>
        <w:tblPrChange w:id="651" w:author="Andrew Fryer (@DEEPFAT)" w:date="2017-06-12T02:32:00Z">
          <w:tblPr>
            <w:tblStyle w:val="TableGrid1"/>
            <w:tblW w:w="14449" w:type="dxa"/>
            <w:tblInd w:w="5" w:type="dxa"/>
            <w:tblLayout w:type="fixed"/>
            <w:tblCellMar>
              <w:top w:w="45" w:type="dxa"/>
              <w:left w:w="105" w:type="dxa"/>
              <w:right w:w="118" w:type="dxa"/>
            </w:tblCellMar>
            <w:tblLook w:val="04A0" w:firstRow="1" w:lastRow="0" w:firstColumn="1" w:lastColumn="0" w:noHBand="0" w:noVBand="1"/>
          </w:tblPr>
        </w:tblPrChange>
      </w:tblPr>
      <w:tblGrid>
        <w:gridCol w:w="5235"/>
        <w:gridCol w:w="9214"/>
        <w:tblGridChange w:id="652">
          <w:tblGrid>
            <w:gridCol w:w="360"/>
            <w:gridCol w:w="360"/>
          </w:tblGrid>
        </w:tblGridChange>
      </w:tblGrid>
      <w:tr w:rsidR="00DE08F4" w14:paraId="0C7F24E0" w14:textId="77777777" w:rsidTr="2F252EEF">
        <w:trPr>
          <w:trHeight w:val="50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5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9019DE1" w14:textId="77777777" w:rsidR="00DE08F4" w:rsidRDefault="00132227">
            <w:pPr>
              <w:pStyle w:val="ListParagraph"/>
              <w:numPr>
                <w:ilvl w:val="0"/>
                <w:numId w:val="80"/>
              </w:numPr>
              <w:pPrChange w:id="654" w:author="Andrew Fryer (@DEEPFAT)" w:date="2017-07-03T07:31:00Z">
                <w:pPr>
                  <w:numPr>
                    <w:numId w:val="14"/>
                  </w:numPr>
                  <w:spacing w:after="31" w:line="259" w:lineRule="auto"/>
                  <w:ind w:left="723" w:right="116" w:hanging="360"/>
                </w:pPr>
              </w:pPrChange>
            </w:pPr>
            <w:r>
              <w:lastRenderedPageBreak/>
              <w:t xml:space="preserve">In the Add Custom Column dialog, enter name of the column as “CountryName”.  </w:t>
            </w:r>
          </w:p>
          <w:p w14:paraId="2E12B5ED" w14:textId="07699E07" w:rsidR="00DE08F4" w:rsidRDefault="00132227">
            <w:pPr>
              <w:pStyle w:val="ListParagraph"/>
              <w:numPr>
                <w:ilvl w:val="0"/>
                <w:numId w:val="80"/>
              </w:numPr>
              <w:rPr>
                <w:ins w:id="655" w:author="Andrew Fryer (@DEEPFAT)" w:date="2017-07-03T07:12:00Z"/>
              </w:rPr>
              <w:pPrChange w:id="656" w:author="Andrew Fryer (@DEEPFAT)" w:date="2017-07-03T07:31:00Z">
                <w:pPr>
                  <w:numPr>
                    <w:numId w:val="14"/>
                  </w:numPr>
                  <w:spacing w:after="159" w:line="259" w:lineRule="auto"/>
                  <w:ind w:left="723" w:right="116" w:hanging="360"/>
                </w:pPr>
              </w:pPrChange>
            </w:pPr>
            <w:r>
              <w:t xml:space="preserve">In the Custom column formula editor enter following formula after the “=” sign </w:t>
            </w:r>
          </w:p>
          <w:p w14:paraId="79E01885" w14:textId="77777777" w:rsidR="00D567E6" w:rsidRDefault="00D567E6">
            <w:pPr>
              <w:spacing w:after="0" w:line="259" w:lineRule="auto"/>
              <w:ind w:left="360" w:firstLine="0"/>
              <w:pPrChange w:id="657" w:author="Andrew Fryer (@DEEPFAT)" w:date="2017-07-03T07:12:00Z">
                <w:pPr>
                  <w:numPr>
                    <w:numId w:val="14"/>
                  </w:numPr>
                  <w:spacing w:after="159" w:line="259" w:lineRule="auto"/>
                  <w:ind w:left="723" w:right="116" w:hanging="360"/>
                </w:pPr>
              </w:pPrChange>
            </w:pPr>
          </w:p>
          <w:p w14:paraId="3C119057" w14:textId="77777777" w:rsidR="005D0E75" w:rsidDel="00D567E6" w:rsidRDefault="005D0E75">
            <w:pPr>
              <w:spacing w:after="0" w:line="259" w:lineRule="auto"/>
              <w:ind w:left="0" w:right="174" w:firstLine="0"/>
              <w:rPr>
                <w:ins w:id="658" w:author="Andrew Fryer" w:date="2017-06-12T12:29:00Z"/>
                <w:del w:id="659" w:author="Andrew Fryer (@DEEPFAT)" w:date="2017-07-03T07:12:00Z"/>
              </w:rPr>
              <w:pPrChange w:id="660" w:author="Andrew Fryer (@DEEPFAT)" w:date="2017-07-03T07:12:00Z">
                <w:pPr>
                  <w:spacing w:after="0" w:line="259" w:lineRule="auto"/>
                  <w:ind w:left="0" w:right="174" w:firstLine="0"/>
                  <w:jc w:val="center"/>
                </w:pPr>
              </w:pPrChange>
            </w:pPr>
            <w:ins w:id="661" w:author="Andrew Fryer" w:date="2017-06-12T12:29:00Z">
              <w:r w:rsidRPr="006863BC">
                <w:rPr>
                  <w:b/>
                  <w:bCs/>
                </w:rPr>
                <w:t xml:space="preserve">if </w:t>
              </w:r>
              <w:r w:rsidRPr="006863BC">
                <w:rPr>
                  <w:i/>
                  <w:iCs/>
                </w:rPr>
                <w:t>[Country]</w:t>
              </w:r>
              <w:r w:rsidRPr="006863BC">
                <w:rPr>
                  <w:b/>
                  <w:bCs/>
                </w:rPr>
                <w:t xml:space="preserve"> = null then </w:t>
              </w:r>
              <w:r w:rsidRPr="006863BC">
                <w:rPr>
                  <w:i/>
                  <w:iCs/>
                </w:rPr>
                <w:t>“USA”</w:t>
              </w:r>
              <w:r w:rsidRPr="006863BC">
                <w:rPr>
                  <w:b/>
                  <w:bCs/>
                </w:rPr>
                <w:t xml:space="preserve"> else </w:t>
              </w:r>
            </w:ins>
          </w:p>
          <w:p w14:paraId="08DB24E9" w14:textId="7BAF0D59" w:rsidR="005D0E75" w:rsidRDefault="005D0E75">
            <w:pPr>
              <w:spacing w:after="0" w:line="259" w:lineRule="auto"/>
              <w:ind w:left="0" w:right="174" w:firstLine="0"/>
              <w:rPr>
                <w:ins w:id="662" w:author="Andrew Fryer (@DEEPFAT)" w:date="2017-07-03T07:12:00Z"/>
                <w:b/>
                <w:bCs/>
              </w:rPr>
              <w:pPrChange w:id="663" w:author="Andrew Fryer (@DEEPFAT)" w:date="2017-07-03T07:12:00Z">
                <w:pPr>
                  <w:spacing w:after="158" w:line="259" w:lineRule="auto"/>
                  <w:ind w:left="363" w:firstLine="0"/>
                </w:pPr>
              </w:pPrChange>
            </w:pPr>
            <w:ins w:id="664" w:author="Andrew Fryer" w:date="2017-06-12T12:29:00Z">
              <w:r>
                <w:rPr>
                  <w:u w:val="single" w:color="000000"/>
                </w:rPr>
                <w:t>[Country]</w:t>
              </w:r>
              <w:r w:rsidRPr="006863BC">
                <w:rPr>
                  <w:b/>
                  <w:bCs/>
                </w:rPr>
                <w:t xml:space="preserve"> </w:t>
              </w:r>
            </w:ins>
          </w:p>
          <w:p w14:paraId="05A0160F" w14:textId="77777777" w:rsidR="00D567E6" w:rsidRDefault="00D567E6">
            <w:pPr>
              <w:spacing w:after="0" w:line="259" w:lineRule="auto"/>
              <w:ind w:left="0" w:right="174" w:firstLine="0"/>
              <w:rPr>
                <w:ins w:id="665" w:author="Andrew Fryer" w:date="2017-06-12T12:29:00Z"/>
              </w:rPr>
              <w:pPrChange w:id="666" w:author="Andrew Fryer (@DEEPFAT)" w:date="2017-07-03T07:12:00Z">
                <w:pPr>
                  <w:spacing w:after="158" w:line="259" w:lineRule="auto"/>
                  <w:ind w:left="363" w:firstLine="0"/>
                </w:pPr>
              </w:pPrChange>
            </w:pPr>
          </w:p>
          <w:p w14:paraId="1EDA223C" w14:textId="4965E576" w:rsidR="00DE08F4" w:rsidDel="005D0E75" w:rsidRDefault="00132227">
            <w:pPr>
              <w:spacing w:after="0" w:line="259" w:lineRule="auto"/>
              <w:ind w:left="0" w:right="174" w:firstLine="0"/>
              <w:jc w:val="center"/>
              <w:rPr>
                <w:del w:id="667" w:author="Andrew Fryer" w:date="2017-06-12T12:29:00Z"/>
              </w:rPr>
            </w:pPr>
            <w:del w:id="668" w:author="Andrew Fryer" w:date="2017-06-12T12:29:00Z">
              <w:r w:rsidRPr="00910AA7" w:rsidDel="005D0E75">
                <w:rPr>
                  <w:b/>
                  <w:bCs/>
                </w:rPr>
                <w:delText xml:space="preserve"> if </w:delText>
              </w:r>
              <w:r w:rsidRPr="2F252EEF" w:rsidDel="005D0E75">
                <w:rPr>
                  <w:i/>
                  <w:iCs/>
                  <w:rPrChange w:id="669" w:author="Andrew Fryer (@DEEPFAT)" w:date="2017-06-12T02:32:00Z">
                    <w:rPr>
                      <w:i/>
                    </w:rPr>
                  </w:rPrChange>
                </w:rPr>
                <w:delText>[Country]</w:delText>
              </w:r>
              <w:r w:rsidRPr="2F252EEF" w:rsidDel="005D0E75">
                <w:rPr>
                  <w:b/>
                  <w:bCs/>
                  <w:rPrChange w:id="670" w:author="Andrew Fryer (@DEEPFAT)" w:date="2017-06-12T02:32:00Z">
                    <w:rPr>
                      <w:b/>
                    </w:rPr>
                  </w:rPrChange>
                </w:rPr>
                <w:delText xml:space="preserve"> = null then </w:delText>
              </w:r>
              <w:r w:rsidRPr="2F252EEF" w:rsidDel="005D0E75">
                <w:rPr>
                  <w:i/>
                  <w:iCs/>
                  <w:rPrChange w:id="671" w:author="Andrew Fryer (@DEEPFAT)" w:date="2017-06-12T02:32:00Z">
                    <w:rPr>
                      <w:i/>
                    </w:rPr>
                  </w:rPrChange>
                </w:rPr>
                <w:delText>“USA”</w:delText>
              </w:r>
              <w:r w:rsidRPr="2F252EEF" w:rsidDel="005D0E75">
                <w:rPr>
                  <w:b/>
                  <w:bCs/>
                  <w:rPrChange w:id="672" w:author="Andrew Fryer (@DEEPFAT)" w:date="2017-06-12T02:32:00Z">
                    <w:rPr>
                      <w:b/>
                    </w:rPr>
                  </w:rPrChange>
                </w:rPr>
                <w:delText xml:space="preserve"> else </w:delText>
              </w:r>
            </w:del>
          </w:p>
          <w:p w14:paraId="3160292C" w14:textId="64A22926" w:rsidR="00DE08F4" w:rsidDel="005D0E75" w:rsidRDefault="00132227">
            <w:pPr>
              <w:spacing w:after="158" w:line="259" w:lineRule="auto"/>
              <w:ind w:left="363" w:firstLine="0"/>
              <w:rPr>
                <w:del w:id="673" w:author="Andrew Fryer" w:date="2017-06-12T12:29:00Z"/>
              </w:rPr>
            </w:pPr>
            <w:del w:id="674" w:author="Andrew Fryer" w:date="2017-06-12T12:29:00Z">
              <w:r w:rsidDel="005D0E75">
                <w:rPr>
                  <w:u w:val="single" w:color="000000"/>
                </w:rPr>
                <w:delText>[Country]</w:delText>
              </w:r>
              <w:r w:rsidRPr="00910AA7" w:rsidDel="005D0E75">
                <w:rPr>
                  <w:b/>
                  <w:bCs/>
                </w:rPr>
                <w:delText xml:space="preserve"> </w:delText>
              </w:r>
            </w:del>
          </w:p>
          <w:p w14:paraId="51183A80" w14:textId="21A80E1A" w:rsidR="00DE08F4" w:rsidRDefault="00132227">
            <w:pPr>
              <w:spacing w:after="0" w:line="259" w:lineRule="auto"/>
              <w:ind w:left="3" w:firstLine="0"/>
            </w:pPr>
            <w:r>
              <w:t>Note: You can double click on the column names Country” from the “</w:t>
            </w:r>
            <w:r w:rsidRPr="00910AA7">
              <w:rPr>
                <w:b/>
                <w:bCs/>
              </w:rPr>
              <w:t xml:space="preserve">Available columns” </w:t>
            </w:r>
            <w:r>
              <w:t>in the dialog.  Please also note that “</w:t>
            </w:r>
            <w:r w:rsidRPr="00910AA7">
              <w:rPr>
                <w:b/>
                <w:bCs/>
              </w:rPr>
              <w:t>if then else</w:t>
            </w:r>
            <w:r>
              <w:t xml:space="preserve">” statement and null are case sensitive. Power BI Desktop does syntax checking as you type the formula. </w:t>
            </w:r>
            <w:ins w:id="675" w:author="Andrew Fryer" w:date="2017-06-12T12:29:00Z">
              <w:r w:rsidR="00FF62C4">
                <w:t>If you get an erro</w:t>
              </w:r>
            </w:ins>
            <w:ins w:id="676" w:author="Andrew Fryer" w:date="2017-06-12T12:30:00Z">
              <w:r w:rsidR="00FF62C4">
                <w:t>r</w:t>
              </w:r>
            </w:ins>
            <w:ins w:id="677" w:author="Andrew Fryer" w:date="2017-06-12T12:29:00Z">
              <w:r w:rsidR="00FF62C4">
                <w:t xml:space="preserve"> from</w:t>
              </w:r>
            </w:ins>
            <w:ins w:id="678" w:author="Andrew Fryer" w:date="2017-06-12T12:30:00Z">
              <w:r w:rsidR="00FF62C4">
                <w:t xml:space="preserve"> </w:t>
              </w:r>
            </w:ins>
            <w:ins w:id="679" w:author="Andrew Fryer" w:date="2017-06-12T12:29:00Z">
              <w:r w:rsidR="00FF62C4">
                <w:t>cutti</w:t>
              </w:r>
            </w:ins>
            <w:ins w:id="680" w:author="Andrew Fryer" w:date="2017-06-12T12:30:00Z">
              <w:r w:rsidR="00FF62C4">
                <w:t>ng</w:t>
              </w:r>
            </w:ins>
            <w:ins w:id="681" w:author="Andrew Fryer" w:date="2017-06-12T12:29:00Z">
              <w:r w:rsidR="00FF62C4">
                <w:t xml:space="preserve"> and pasting from this document change the quotes to double quotes on your keyboard</w:t>
              </w:r>
            </w:ins>
            <w:ins w:id="682" w:author="Andrew Fryer" w:date="2017-06-12T12:30:00Z">
              <w:r w:rsidR="00FF62C4">
                <w:t>.</w:t>
              </w:r>
            </w:ins>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3"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73"/>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1"/>
        <w:tblW w:w="14307" w:type="dxa"/>
        <w:tblInd w:w="5" w:type="dxa"/>
        <w:tblCellMar>
          <w:top w:w="113" w:type="dxa"/>
          <w:left w:w="105" w:type="dxa"/>
          <w:right w:w="68" w:type="dxa"/>
        </w:tblCellMar>
        <w:tblLook w:val="04A0" w:firstRow="1" w:lastRow="0" w:firstColumn="1" w:lastColumn="0" w:noHBand="0" w:noVBand="1"/>
        <w:tblPrChange w:id="684" w:author="Andrew Fryer" w:date="2017-06-12T12:40:00Z">
          <w:tblPr>
            <w:tblStyle w:val="TableGrid1"/>
            <w:tblW w:w="14307" w:type="dxa"/>
            <w:tblInd w:w="5" w:type="dxa"/>
            <w:tblCellMar>
              <w:top w:w="113" w:type="dxa"/>
              <w:left w:w="105" w:type="dxa"/>
              <w:right w:w="68" w:type="dxa"/>
            </w:tblCellMar>
            <w:tblLook w:val="04A0" w:firstRow="1" w:lastRow="0" w:firstColumn="1" w:lastColumn="0" w:noHBand="0" w:noVBand="1"/>
          </w:tblPr>
        </w:tblPrChange>
      </w:tblPr>
      <w:tblGrid>
        <w:gridCol w:w="5619"/>
        <w:gridCol w:w="8688"/>
        <w:tblGridChange w:id="685">
          <w:tblGrid>
            <w:gridCol w:w="360"/>
            <w:gridCol w:w="360"/>
          </w:tblGrid>
        </w:tblGridChange>
      </w:tblGrid>
      <w:tr w:rsidR="00DE08F4" w14:paraId="3ACB252F" w14:textId="77777777" w:rsidTr="00B90823">
        <w:trPr>
          <w:trHeight w:val="4450"/>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686"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6284147A" w14:textId="762D499E" w:rsidR="00DE08F4" w:rsidRDefault="00132227">
            <w:pPr>
              <w:pStyle w:val="ListParagraph"/>
              <w:numPr>
                <w:ilvl w:val="0"/>
                <w:numId w:val="80"/>
              </w:numPr>
              <w:pPrChange w:id="687" w:author="Andrew Fryer (@DEEPFAT)" w:date="2017-07-03T07:31:00Z">
                <w:pPr>
                  <w:spacing w:after="158" w:line="259" w:lineRule="auto"/>
                  <w:ind w:left="723" w:hanging="360"/>
                </w:pPr>
              </w:pPrChange>
            </w:pPr>
            <w:del w:id="688" w:author="Andrew Fryer" w:date="2017-06-12T12:33:00Z">
              <w:r w:rsidDel="00FF62C4">
                <w:lastRenderedPageBreak/>
                <w:delText>33.</w:delText>
              </w:r>
              <w:r w:rsidRPr="00D567E6" w:rsidDel="00FF62C4">
                <w:rPr>
                  <w:rPrChange w:id="689" w:author="Andrew Fryer (@DEEPFAT)" w:date="2017-07-03T07:12:00Z">
                    <w:rPr>
                      <w:rFonts w:ascii="Arial" w:eastAsia="Arial" w:hAnsi="Arial" w:cs="Arial"/>
                    </w:rPr>
                  </w:rPrChange>
                </w:rPr>
                <w:delText xml:space="preserve"> </w:delText>
              </w:r>
            </w:del>
            <w:r>
              <w:t xml:space="preserve">You will </w:t>
            </w:r>
            <w:ins w:id="690" w:author="Andrew Fryer" w:date="2017-06-12T12:33:00Z">
              <w:r w:rsidR="00FF62C4">
                <w:t xml:space="preserve">now </w:t>
              </w:r>
            </w:ins>
            <w:r>
              <w:t xml:space="preserve">see the CountryName column in the Query editor window. </w:t>
            </w:r>
          </w:p>
          <w:p w14:paraId="00127FB7" w14:textId="580E6BAE" w:rsidR="00DE08F4" w:rsidRDefault="00132227">
            <w:pPr>
              <w:ind w:left="0" w:firstLine="0"/>
              <w:pPrChange w:id="691" w:author="Amy Nicholson" w:date="2017-07-13T19:42:00Z">
                <w:pPr>
                  <w:spacing w:after="160" w:line="259" w:lineRule="auto"/>
                  <w:ind w:left="3" w:firstLine="0"/>
                </w:pPr>
              </w:pPrChange>
            </w:pPr>
            <w:del w:id="692" w:author="Andrew Fryer" w:date="2017-06-12T12:40:00Z">
              <w:r w:rsidDel="00B90823">
                <w:delText xml:space="preserve"> </w:delText>
              </w:r>
            </w:del>
          </w:p>
          <w:p w14:paraId="1B57C216" w14:textId="77777777" w:rsidR="00FF62C4" w:rsidRDefault="00132227">
            <w:pPr>
              <w:pStyle w:val="ListParagraph"/>
              <w:numPr>
                <w:ilvl w:val="0"/>
                <w:numId w:val="80"/>
              </w:numPr>
              <w:rPr>
                <w:ins w:id="693" w:author="Andrew Fryer" w:date="2017-06-12T12:34:00Z"/>
              </w:rPr>
              <w:pPrChange w:id="694" w:author="Andrew Fryer (@DEEPFAT)" w:date="2017-07-03T07:31:00Z">
                <w:pPr>
                  <w:spacing w:after="0" w:line="259" w:lineRule="auto"/>
                  <w:ind w:left="3" w:firstLine="0"/>
                </w:pPr>
              </w:pPrChange>
            </w:pPr>
            <w:r>
              <w:t>The</w:t>
            </w:r>
            <w:ins w:id="695" w:author="Andrew Fryer" w:date="2017-06-12T12:33:00Z">
              <w:r w:rsidR="00FF62C4">
                <w:t xml:space="preserve"> original </w:t>
              </w:r>
            </w:ins>
            <w:del w:id="696" w:author="Andrew Fryer" w:date="2017-06-12T12:33:00Z">
              <w:r w:rsidDel="00FF62C4">
                <w:delText xml:space="preserve"> </w:delText>
              </w:r>
            </w:del>
            <w:r>
              <w:t xml:space="preserve">Country column is only required as a temporary column. It is not required in the final table for analysis and can be removed.   </w:t>
            </w:r>
          </w:p>
          <w:p w14:paraId="696F62E2" w14:textId="77777777" w:rsidR="00FF62C4" w:rsidRDefault="00FF62C4">
            <w:pPr>
              <w:ind w:left="360" w:firstLine="0"/>
              <w:rPr>
                <w:ins w:id="697" w:author="Andrew Fryer" w:date="2017-06-12T12:34:00Z"/>
              </w:rPr>
              <w:pPrChange w:id="698" w:author="Amy Nicholson" w:date="2017-07-13T19:42:00Z">
                <w:pPr>
                  <w:pStyle w:val="ListParagraph"/>
                  <w:numPr>
                    <w:numId w:val="89"/>
                  </w:numPr>
                  <w:spacing w:after="0"/>
                </w:pPr>
              </w:pPrChange>
            </w:pPr>
          </w:p>
          <w:p w14:paraId="5164D8DE" w14:textId="77777777" w:rsidR="00DE08F4" w:rsidRDefault="00FF62C4">
            <w:pPr>
              <w:pStyle w:val="ListParagraph"/>
              <w:numPr>
                <w:ilvl w:val="0"/>
                <w:numId w:val="80"/>
              </w:numPr>
              <w:rPr>
                <w:ins w:id="699" w:author="Andrew Fryer" w:date="2017-06-12T12:35:00Z"/>
              </w:rPr>
              <w:pPrChange w:id="700" w:author="Andrew Fryer (@DEEPFAT)" w:date="2017-07-03T07:31:00Z">
                <w:pPr>
                  <w:spacing w:after="0" w:line="259" w:lineRule="auto"/>
                  <w:ind w:left="3" w:firstLine="0"/>
                </w:pPr>
              </w:pPrChange>
            </w:pPr>
            <w:ins w:id="701" w:author="Andrew Fryer" w:date="2017-06-12T12:34:00Z">
              <w:r>
                <w:t xml:space="preserve">Right click on the Country column and select Remove as shown in the figure.  </w:t>
              </w:r>
            </w:ins>
          </w:p>
          <w:p w14:paraId="3FF4E9D3" w14:textId="77777777" w:rsidR="00CA38F0" w:rsidRDefault="00CA38F0">
            <w:pPr>
              <w:ind w:left="360" w:firstLine="0"/>
              <w:rPr>
                <w:ins w:id="702" w:author="Andrew Fryer" w:date="2017-06-12T12:35:00Z"/>
              </w:rPr>
              <w:pPrChange w:id="703" w:author="Amy Nicholson" w:date="2017-07-13T19:42:00Z">
                <w:pPr>
                  <w:pStyle w:val="ListParagraph"/>
                  <w:numPr>
                    <w:numId w:val="89"/>
                  </w:numPr>
                  <w:spacing w:after="0"/>
                </w:pPr>
              </w:pPrChange>
            </w:pPr>
          </w:p>
          <w:p w14:paraId="60BA3877" w14:textId="5FA87C22" w:rsidR="00CA38F0" w:rsidRDefault="00CA38F0">
            <w:pPr>
              <w:pStyle w:val="ListParagraph"/>
              <w:numPr>
                <w:ilvl w:val="0"/>
                <w:numId w:val="80"/>
              </w:numPr>
              <w:pPrChange w:id="704" w:author="Andrew Fryer (@DEEPFAT)" w:date="2017-07-03T07:31:00Z">
                <w:pPr>
                  <w:spacing w:after="0" w:line="259" w:lineRule="auto"/>
                  <w:ind w:left="3" w:firstLine="0"/>
                </w:pPr>
              </w:pPrChange>
            </w:pPr>
            <w:ins w:id="705" w:author="Andrew Fryer" w:date="2017-06-12T12:35:00Z">
              <w:r>
                <w:t>Do the same for the Source.Name column as well.</w:t>
              </w:r>
            </w:ins>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706"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631514C8" w14:textId="3D938DE8" w:rsidR="00DE08F4" w:rsidRDefault="00CA38F0">
            <w:pPr>
              <w:spacing w:after="0" w:line="259" w:lineRule="auto"/>
              <w:ind w:left="0" w:firstLine="0"/>
              <w:pPrChange w:id="707" w:author="Andrew Fryer" w:date="2017-06-12T12:40:00Z">
                <w:pPr>
                  <w:spacing w:after="0" w:line="259" w:lineRule="auto"/>
                  <w:ind w:left="0" w:firstLine="0"/>
                  <w:jc w:val="right"/>
                </w:pPr>
              </w:pPrChange>
            </w:pPr>
            <w:ins w:id="708" w:author="Andrew Fryer" w:date="2017-06-12T12:39:00Z">
              <w:r>
                <w:rPr>
                  <w:noProof/>
                </w:rPr>
                <w:drawing>
                  <wp:inline distT="0" distB="0" distL="0" distR="0" wp14:anchorId="60B7C9EE" wp14:editId="2AD1876D">
                    <wp:extent cx="2847975" cy="33774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265" cy="3388480"/>
                            </a:xfrm>
                            <a:prstGeom prst="rect">
                              <a:avLst/>
                            </a:prstGeom>
                          </pic:spPr>
                        </pic:pic>
                      </a:graphicData>
                    </a:graphic>
                  </wp:inline>
                </w:drawing>
              </w:r>
            </w:ins>
            <w:del w:id="709" w:author="Andrew Fryer" w:date="2017-06-12T12:33:00Z">
              <w:r w:rsidR="00132227" w:rsidDel="00FF62C4">
                <w:rPr>
                  <w:noProof/>
                </w:rPr>
                <w:drawing>
                  <wp:inline distT="0" distB="0" distL="0" distR="0" wp14:anchorId="42005C76" wp14:editId="336A95B0">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75"/>
                            <a:stretch>
                              <a:fillRect/>
                            </a:stretch>
                          </pic:blipFill>
                          <pic:spPr>
                            <a:xfrm>
                              <a:off x="0" y="0"/>
                              <a:ext cx="5398135" cy="2743200"/>
                            </a:xfrm>
                            <a:prstGeom prst="rect">
                              <a:avLst/>
                            </a:prstGeom>
                          </pic:spPr>
                        </pic:pic>
                      </a:graphicData>
                    </a:graphic>
                  </wp:inline>
                </w:drawing>
              </w:r>
            </w:del>
            <w:r w:rsidR="00132227">
              <w:t xml:space="preserve"> </w:t>
            </w:r>
          </w:p>
        </w:tc>
      </w:tr>
      <w:tr w:rsidR="00DE08F4" w:rsidDel="00FF62C4" w14:paraId="2AD24BD3" w14:textId="06861E43" w:rsidTr="00B90823">
        <w:trPr>
          <w:trHeight w:val="3536"/>
          <w:del w:id="710" w:author="Andrew Fryer" w:date="2017-06-12T12:34:00Z"/>
        </w:trPr>
        <w:tc>
          <w:tcPr>
            <w:tcW w:w="56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1" w:author="Andrew Fryer" w:date="2017-06-12T12:40:00Z">
              <w:tcPr>
                <w:tcW w:w="5235" w:type="dxa"/>
                <w:tcBorders>
                  <w:top w:val="single" w:sz="4" w:space="0" w:color="000000"/>
                  <w:left w:val="single" w:sz="4" w:space="0" w:color="000000"/>
                  <w:bottom w:val="single" w:sz="4" w:space="0" w:color="000000"/>
                  <w:right w:val="single" w:sz="4" w:space="0" w:color="000000"/>
                </w:tcBorders>
              </w:tcPr>
            </w:tcPrChange>
          </w:tcPr>
          <w:p w14:paraId="1E5E3E77" w14:textId="4B7F92D8" w:rsidR="00DE08F4" w:rsidDel="00FF62C4" w:rsidRDefault="00132227">
            <w:pPr>
              <w:spacing w:after="0" w:line="259" w:lineRule="auto"/>
              <w:ind w:left="723" w:hanging="360"/>
              <w:rPr>
                <w:del w:id="712" w:author="Andrew Fryer" w:date="2017-06-12T12:34:00Z"/>
              </w:rPr>
            </w:pPr>
            <w:del w:id="713" w:author="Andrew Fryer" w:date="2017-06-12T12:34:00Z">
              <w:r w:rsidDel="00FF62C4">
                <w:delText>34.</w:delText>
              </w:r>
              <w:r w:rsidDel="00FF62C4">
                <w:rPr>
                  <w:rFonts w:ascii="Arial" w:eastAsia="Arial" w:hAnsi="Arial" w:cs="Arial"/>
                </w:rPr>
                <w:delText xml:space="preserve"> </w:delText>
              </w:r>
              <w:r w:rsidDel="00FF62C4">
                <w:delText xml:space="preserve">Right click on the Country column and select Remove as shown in the figure.  </w:delText>
              </w:r>
            </w:del>
          </w:p>
        </w:tc>
        <w:tc>
          <w:tcPr>
            <w:tcW w:w="86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14" w:author="Andrew Fryer" w:date="2017-06-12T12:40:00Z">
              <w:tcPr>
                <w:tcW w:w="9072" w:type="dxa"/>
                <w:tcBorders>
                  <w:top w:val="single" w:sz="4" w:space="0" w:color="000000"/>
                  <w:left w:val="single" w:sz="4" w:space="0" w:color="000000"/>
                  <w:bottom w:val="single" w:sz="4" w:space="0" w:color="000000"/>
                  <w:right w:val="single" w:sz="4" w:space="0" w:color="000000"/>
                </w:tcBorders>
              </w:tcPr>
            </w:tcPrChange>
          </w:tcPr>
          <w:p w14:paraId="208F0C29" w14:textId="747D507F" w:rsidR="00DE08F4" w:rsidDel="00FF62C4" w:rsidRDefault="00132227">
            <w:pPr>
              <w:spacing w:after="0" w:line="259" w:lineRule="auto"/>
              <w:ind w:left="0" w:firstLine="0"/>
              <w:rPr>
                <w:del w:id="715" w:author="Andrew Fryer" w:date="2017-06-12T12:34:00Z"/>
              </w:rPr>
            </w:pPr>
            <w:del w:id="716" w:author="Andrew Fryer" w:date="2017-06-12T12:33:00Z">
              <w:r w:rsidDel="00FF62C4">
                <w:rPr>
                  <w:noProof/>
                </w:rPr>
                <w:drawing>
                  <wp:inline distT="0" distB="0" distL="0" distR="0" wp14:anchorId="397B0038" wp14:editId="0B53FA34">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76"/>
                            <a:stretch>
                              <a:fillRect/>
                            </a:stretch>
                          </pic:blipFill>
                          <pic:spPr>
                            <a:xfrm>
                              <a:off x="0" y="0"/>
                              <a:ext cx="5398135" cy="2162810"/>
                            </a:xfrm>
                            <a:prstGeom prst="rect">
                              <a:avLst/>
                            </a:prstGeom>
                          </pic:spPr>
                        </pic:pic>
                      </a:graphicData>
                    </a:graphic>
                  </wp:inline>
                </w:drawing>
              </w:r>
            </w:del>
          </w:p>
        </w:tc>
      </w:tr>
    </w:tbl>
    <w:p w14:paraId="60B3A9B4" w14:textId="77777777" w:rsidR="00DE08F4" w:rsidRDefault="00DE08F4">
      <w:pPr>
        <w:spacing w:after="0" w:line="259" w:lineRule="auto"/>
        <w:ind w:left="-1440" w:right="5017" w:firstLine="0"/>
        <w:jc w:val="both"/>
      </w:pPr>
    </w:p>
    <w:tbl>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Change w:id="717" w:author="Andrew Fryer (@DEEPFAT)" w:date="2017-06-12T02:42:00Z">
          <w:tblPr>
            <w:tblStyle w:val="TableGrid1"/>
            <w:tblW w:w="14307" w:type="dxa"/>
            <w:tblInd w:w="5" w:type="dxa"/>
            <w:tblCellMar>
              <w:top w:w="170" w:type="dxa"/>
              <w:left w:w="105" w:type="dxa"/>
              <w:right w:w="85" w:type="dxa"/>
            </w:tblCellMar>
            <w:tblLook w:val="04A0" w:firstRow="1" w:lastRow="0" w:firstColumn="1" w:lastColumn="0" w:noHBand="0" w:noVBand="1"/>
            <w:tblCaption w:val=""/>
            <w:tblDescription w:val=""/>
          </w:tblPr>
        </w:tblPrChange>
      </w:tblPr>
      <w:tblGrid>
        <w:gridCol w:w="5235"/>
        <w:gridCol w:w="9072"/>
        <w:tblGridChange w:id="718">
          <w:tblGrid>
            <w:gridCol w:w="360"/>
            <w:gridCol w:w="360"/>
            <w:gridCol w:w="4515"/>
            <w:gridCol w:w="9072"/>
          </w:tblGrid>
        </w:tblGridChange>
      </w:tblGrid>
      <w:tr w:rsidR="00DE08F4" w14:paraId="1D0602AC" w14:textId="77777777" w:rsidTr="02E08322">
        <w:trPr>
          <w:trHeight w:val="4923"/>
          <w:trPrChange w:id="719"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20"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782463D" w14:textId="77777777" w:rsidR="00DE08F4" w:rsidRDefault="00132227">
            <w:pPr>
              <w:pStyle w:val="ListParagraph"/>
              <w:numPr>
                <w:ilvl w:val="0"/>
                <w:numId w:val="80"/>
              </w:numPr>
              <w:pPrChange w:id="721" w:author="Andrew Fryer (@DEEPFAT)" w:date="2017-07-03T07:31:00Z">
                <w:pPr>
                  <w:numPr>
                    <w:numId w:val="15"/>
                  </w:numPr>
                  <w:spacing w:after="32" w:line="258" w:lineRule="auto"/>
                  <w:ind w:left="723" w:right="10" w:hanging="360"/>
                </w:pPr>
              </w:pPrChange>
            </w:pPr>
            <w:r>
              <w:lastRenderedPageBreak/>
              <w:t xml:space="preserve">Since you have appended the rows from the </w:t>
            </w:r>
            <w:r w:rsidRPr="00D567E6">
              <w:rPr>
                <w:rPrChange w:id="722" w:author="Andrew Fryer (@DEEPFAT)" w:date="2017-07-03T07:13:00Z">
                  <w:rPr>
                    <w:b/>
                    <w:bCs/>
                  </w:rPr>
                </w:rPrChange>
              </w:rPr>
              <w:t>International Sales</w:t>
            </w:r>
            <w:r>
              <w:t xml:space="preserve"> table to </w:t>
            </w:r>
            <w:r w:rsidRPr="00D567E6">
              <w:rPr>
                <w:rPrChange w:id="723" w:author="Andrew Fryer (@DEEPFAT)" w:date="2017-07-03T07:13:00Z">
                  <w:rPr>
                    <w:b/>
                    <w:bCs/>
                  </w:rPr>
                </w:rPrChange>
              </w:rPr>
              <w:t>Sales</w:t>
            </w:r>
            <w:r>
              <w:t xml:space="preserve"> table, you don’t need to load data into </w:t>
            </w:r>
            <w:r w:rsidRPr="00D567E6">
              <w:rPr>
                <w:rPrChange w:id="724" w:author="Andrew Fryer (@DEEPFAT)" w:date="2017-07-03T07:13:00Z">
                  <w:rPr>
                    <w:b/>
                    <w:bCs/>
                  </w:rPr>
                </w:rPrChange>
              </w:rPr>
              <w:t>International Sales</w:t>
            </w:r>
            <w:r>
              <w:t xml:space="preserve"> table. We will avoid the additional load using the Properties for “International Sales”..  </w:t>
            </w:r>
          </w:p>
          <w:p w14:paraId="0BCD88ED" w14:textId="77777777" w:rsidR="00DE08F4" w:rsidRDefault="00132227">
            <w:pPr>
              <w:pStyle w:val="ListParagraph"/>
              <w:numPr>
                <w:ilvl w:val="0"/>
                <w:numId w:val="80"/>
              </w:numPr>
              <w:pPrChange w:id="725" w:author="Andrew Fryer (@DEEPFAT)" w:date="2017-07-03T07:31:00Z">
                <w:pPr>
                  <w:numPr>
                    <w:numId w:val="15"/>
                  </w:numPr>
                  <w:spacing w:after="0" w:line="259" w:lineRule="auto"/>
                  <w:ind w:left="723" w:right="10" w:hanging="360"/>
                </w:pPr>
              </w:pPrChange>
            </w:pPr>
            <w:r>
              <w:t xml:space="preserve">Select </w:t>
            </w:r>
            <w:r w:rsidRPr="00D567E6">
              <w:rPr>
                <w:rPrChange w:id="726" w:author="Andrew Fryer (@DEEPFAT)" w:date="2017-07-03T07:13:00Z">
                  <w:rPr>
                    <w:b/>
                    <w:bCs/>
                  </w:rPr>
                </w:rPrChange>
              </w:rPr>
              <w:t>International Sales</w:t>
            </w:r>
            <w:r>
              <w:t xml:space="preserve">, right click and select Properties.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727"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77"/>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2E08322">
        <w:trPr>
          <w:trHeight w:val="3629"/>
          <w:trPrChange w:id="728"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29"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0AA145DF" w14:textId="713DCD73" w:rsidR="00DE08F4" w:rsidRDefault="00132227">
            <w:pPr>
              <w:pStyle w:val="ListParagraph"/>
              <w:numPr>
                <w:ilvl w:val="0"/>
                <w:numId w:val="80"/>
              </w:numPr>
              <w:pPrChange w:id="730" w:author="Andrew Fryer (@DEEPFAT)" w:date="2017-07-03T07:31:00Z">
                <w:pPr>
                  <w:spacing w:after="0" w:line="259" w:lineRule="auto"/>
                  <w:ind w:left="723" w:hanging="360"/>
                </w:pPr>
              </w:pPrChange>
            </w:pPr>
            <w:del w:id="731" w:author="Andrew Fryer" w:date="2017-06-12T12:41:00Z">
              <w:r w:rsidDel="00B90823">
                <w:delText>37.</w:delText>
              </w:r>
              <w:r w:rsidRPr="00D567E6" w:rsidDel="00B90823">
                <w:rPr>
                  <w:rPrChange w:id="732" w:author="Andrew Fryer (@DEEPFAT)" w:date="2017-07-03T07:13:00Z">
                    <w:rPr>
                      <w:rFonts w:ascii="Arial" w:eastAsia="Arial" w:hAnsi="Arial" w:cs="Arial"/>
                    </w:rPr>
                  </w:rPrChange>
                </w:rPr>
                <w:delText xml:space="preserve"> </w:delText>
              </w:r>
            </w:del>
            <w:r>
              <w:t xml:space="preserve">In the </w:t>
            </w:r>
            <w:r w:rsidRPr="00D567E6">
              <w:rPr>
                <w:rPrChange w:id="733" w:author="Andrew Fryer (@DEEPFAT)" w:date="2017-07-03T07:13:00Z">
                  <w:rPr>
                    <w:b/>
                    <w:bCs/>
                  </w:rPr>
                </w:rPrChange>
              </w:rPr>
              <w:t>Query Properties</w:t>
            </w:r>
            <w:r>
              <w:t xml:space="preserve"> window, </w:t>
            </w:r>
            <w:del w:id="734" w:author="Andrew Fryer" w:date="2017-06-12T12:41:00Z">
              <w:r w:rsidDel="00B90823">
                <w:delText>click on the</w:delText>
              </w:r>
            </w:del>
            <w:ins w:id="735" w:author="Andrew Fryer" w:date="2017-06-12T12:41:00Z">
              <w:r w:rsidR="00B90823">
                <w:t>uncheck the</w:t>
              </w:r>
            </w:ins>
            <w:r>
              <w:t xml:space="preserve"> checkbox next to “</w:t>
            </w:r>
            <w:r w:rsidRPr="00D567E6">
              <w:rPr>
                <w:rPrChange w:id="736" w:author="Andrew Fryer (@DEEPFAT)" w:date="2017-07-03T07:13:00Z">
                  <w:rPr>
                    <w:b/>
                    <w:bCs/>
                  </w:rPr>
                </w:rPrChange>
              </w:rPr>
              <w:t xml:space="preserve">Enable load to </w:t>
            </w:r>
            <w:r w:rsidRPr="00D567E6">
              <w:rPr>
                <w:rPrChange w:id="737" w:author="Andrew Fryer (@DEEPFAT)" w:date="2017-07-03T07:13:00Z">
                  <w:rPr>
                    <w:b/>
                  </w:rPr>
                </w:rPrChange>
              </w:rPr>
              <w:t>report”</w:t>
            </w:r>
            <w:r>
              <w:t xml:space="preserve"> to deselect the load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738"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78"/>
                          <a:stretch>
                            <a:fillRect/>
                          </a:stretch>
                        </pic:blipFill>
                        <pic:spPr>
                          <a:xfrm>
                            <a:off x="0" y="0"/>
                            <a:ext cx="2286000" cy="2219960"/>
                          </a:xfrm>
                          <a:prstGeom prst="rect">
                            <a:avLst/>
                          </a:prstGeom>
                        </pic:spPr>
                      </pic:pic>
                    </a:graphicData>
                  </a:graphic>
                </wp:inline>
              </w:drawing>
            </w:r>
          </w:p>
        </w:tc>
      </w:tr>
      <w:tr w:rsidR="00B90823" w14:paraId="07CAA7E4" w14:textId="77777777" w:rsidTr="02E08322">
        <w:trPr>
          <w:trHeight w:val="4508"/>
          <w:ins w:id="739" w:author="Andrew Fryer" w:date="2017-06-12T12:45: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744E0" w14:textId="77777777" w:rsidR="00B90823" w:rsidRDefault="00B90823">
            <w:pPr>
              <w:pStyle w:val="ListParagraph"/>
              <w:numPr>
                <w:ilvl w:val="0"/>
                <w:numId w:val="80"/>
              </w:numPr>
              <w:rPr>
                <w:ins w:id="740" w:author="Andrew Fryer" w:date="2017-06-12T12:50:00Z"/>
              </w:rPr>
              <w:pPrChange w:id="741" w:author="Andrew Fryer (@DEEPFAT)" w:date="2017-07-03T07:31:00Z">
                <w:pPr>
                  <w:pStyle w:val="ListParagraph"/>
                  <w:numPr>
                    <w:numId w:val="92"/>
                  </w:numPr>
                  <w:spacing w:after="34" w:line="258" w:lineRule="auto"/>
                  <w:ind w:right="87"/>
                </w:pPr>
              </w:pPrChange>
            </w:pPr>
            <w:ins w:id="742" w:author="Andrew Fryer" w:date="2017-06-12T12:46:00Z">
              <w:r>
                <w:lastRenderedPageBreak/>
                <w:t>To improve your understanding of M have a look at the Sales and International Sales queries in the advanced editor (on the home toolbar). Note that every step is included in the one</w:t>
              </w:r>
              <w:r w:rsidR="002B798E">
                <w:t xml:space="preserve"> script as shown here</w:t>
              </w:r>
            </w:ins>
            <w:ins w:id="743" w:author="Andrew Fryer" w:date="2017-06-12T12:50:00Z">
              <w:r w:rsidR="002B798E">
                <w:t>. Things to note are:</w:t>
              </w:r>
            </w:ins>
          </w:p>
          <w:p w14:paraId="2741786A" w14:textId="77777777" w:rsidR="002B798E" w:rsidRDefault="002B798E">
            <w:pPr>
              <w:pStyle w:val="ListParagraph"/>
              <w:numPr>
                <w:ilvl w:val="1"/>
                <w:numId w:val="92"/>
              </w:numPr>
              <w:rPr>
                <w:ins w:id="744" w:author="Andrew Fryer" w:date="2017-06-12T12:50:00Z"/>
              </w:rPr>
              <w:pPrChange w:id="745" w:author="Andrew Fryer (@DEEPFAT)" w:date="2017-07-03T07:31:00Z">
                <w:pPr>
                  <w:pStyle w:val="ListParagraph"/>
                  <w:numPr>
                    <w:numId w:val="92"/>
                  </w:numPr>
                  <w:spacing w:after="34" w:line="258" w:lineRule="auto"/>
                  <w:ind w:right="87"/>
                </w:pPr>
              </w:pPrChange>
            </w:pPr>
            <w:ins w:id="746" w:author="Andrew Fryer" w:date="2017-06-12T12:50:00Z">
              <w:r>
                <w:t>We can simply type this query in as shown rather than doing all the manual steps</w:t>
              </w:r>
            </w:ins>
          </w:p>
          <w:p w14:paraId="17EE2A72" w14:textId="77777777" w:rsidR="002B798E" w:rsidRDefault="002B798E">
            <w:pPr>
              <w:pStyle w:val="ListParagraph"/>
              <w:numPr>
                <w:ilvl w:val="1"/>
                <w:numId w:val="92"/>
              </w:numPr>
              <w:rPr>
                <w:ins w:id="747" w:author="Andrew Fryer" w:date="2017-06-12T12:50:00Z"/>
              </w:rPr>
              <w:pPrChange w:id="748" w:author="Andrew Fryer (@DEEPFAT)" w:date="2017-07-03T07:31:00Z">
                <w:pPr>
                  <w:pStyle w:val="ListParagraph"/>
                  <w:numPr>
                    <w:numId w:val="92"/>
                  </w:numPr>
                  <w:spacing w:after="34" w:line="258" w:lineRule="auto"/>
                  <w:ind w:right="87"/>
                </w:pPr>
              </w:pPrChange>
            </w:pPr>
            <w:ins w:id="749" w:author="Andrew Fryer" w:date="2017-06-12T12:50:00Z">
              <w:r>
                <w:t>We can keep these scripts away from Power BI for future use.</w:t>
              </w:r>
            </w:ins>
          </w:p>
          <w:p w14:paraId="7C027128" w14:textId="77777777" w:rsidR="002B798E" w:rsidRDefault="002B798E">
            <w:pPr>
              <w:pStyle w:val="ListParagraph"/>
              <w:numPr>
                <w:ilvl w:val="1"/>
                <w:numId w:val="92"/>
              </w:numPr>
              <w:rPr>
                <w:ins w:id="750" w:author="Andrew Fryer" w:date="2017-06-12T12:51:00Z"/>
              </w:rPr>
              <w:pPrChange w:id="751" w:author="Andrew Fryer (@DEEPFAT)" w:date="2017-07-03T07:31:00Z">
                <w:pPr>
                  <w:pStyle w:val="ListParagraph"/>
                  <w:numPr>
                    <w:numId w:val="92"/>
                  </w:numPr>
                  <w:spacing w:after="34" w:line="258" w:lineRule="auto"/>
                  <w:ind w:right="87"/>
                </w:pPr>
              </w:pPrChange>
            </w:pPr>
            <w:ins w:id="752" w:author="Andrew Fryer" w:date="2017-06-12T12:51:00Z">
              <w:r>
                <w:t>We can change the variable names to improve legibility</w:t>
              </w:r>
            </w:ins>
          </w:p>
          <w:p w14:paraId="5A87961A" w14:textId="23866C13" w:rsidR="002B798E" w:rsidRDefault="002B798E">
            <w:pPr>
              <w:pStyle w:val="ListParagraph"/>
              <w:numPr>
                <w:ilvl w:val="1"/>
                <w:numId w:val="92"/>
              </w:numPr>
              <w:rPr>
                <w:ins w:id="753" w:author="Andrew Fryer" w:date="2017-06-12T12:45:00Z"/>
              </w:rPr>
              <w:pPrChange w:id="754" w:author="Andrew Fryer (@DEEPFAT)" w:date="2017-07-03T07:31:00Z">
                <w:pPr>
                  <w:pStyle w:val="ListParagraph"/>
                  <w:numPr>
                    <w:numId w:val="92"/>
                  </w:numPr>
                  <w:spacing w:after="34" w:line="258" w:lineRule="auto"/>
                  <w:ind w:right="87"/>
                </w:pPr>
              </w:pPrChange>
            </w:pPr>
            <w:ins w:id="755" w:author="Andrew Fryer" w:date="2017-06-12T12:52:00Z">
              <w:r>
                <w:t>Note how</w:t>
              </w:r>
              <w:del w:id="756" w:author="Amy Nicholson" w:date="2017-07-13T19:45:00Z">
                <w:r w:rsidDel="005A6452">
                  <w:delText xml:space="preserve"> the</w:delText>
                </w:r>
              </w:del>
              <w:r>
                <w:t xml:space="preserve"> each function in the international sales script allows M to iterate over the files in the FactData1 folder</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4AB382" w14:textId="731E4446" w:rsidR="00B90823" w:rsidRPr="00B90823" w:rsidRDefault="00B90823">
            <w:pPr>
              <w:spacing w:after="34" w:line="258" w:lineRule="auto"/>
              <w:ind w:left="0" w:right="87" w:firstLine="0"/>
              <w:rPr>
                <w:ins w:id="757" w:author="Andrew Fryer" w:date="2017-06-12T12:47:00Z"/>
                <w:color w:val="2E74B5" w:themeColor="accent1" w:themeShade="BF"/>
                <w:rPrChange w:id="758" w:author="Andrew Fryer" w:date="2017-06-12T12:49:00Z">
                  <w:rPr>
                    <w:ins w:id="759" w:author="Andrew Fryer" w:date="2017-06-12T12:47:00Z"/>
                    <w:rFonts w:ascii="Lucida Console" w:hAnsi="Lucida Console"/>
                    <w:noProof/>
                    <w:sz w:val="18"/>
                  </w:rPr>
                </w:rPrChange>
              </w:rPr>
              <w:pPrChange w:id="760" w:author="Andrew Fryer" w:date="2017-06-12T12:47:00Z">
                <w:pPr>
                  <w:pStyle w:val="ListParagraph"/>
                  <w:numPr>
                    <w:numId w:val="92"/>
                  </w:numPr>
                  <w:spacing w:after="34" w:line="258" w:lineRule="auto"/>
                  <w:ind w:right="87"/>
                </w:pPr>
              </w:pPrChange>
            </w:pPr>
            <w:ins w:id="761" w:author="Andrew Fryer" w:date="2017-06-12T12:47:00Z">
              <w:r w:rsidRPr="00B90823">
                <w:rPr>
                  <w:color w:val="2E74B5" w:themeColor="accent1" w:themeShade="BF"/>
                  <w:rPrChange w:id="762" w:author="Andrew Fryer" w:date="2017-06-12T12:49:00Z">
                    <w:rPr>
                      <w:rFonts w:ascii="Lucida Console" w:hAnsi="Lucida Console"/>
                      <w:noProof/>
                      <w:sz w:val="18"/>
                    </w:rPr>
                  </w:rPrChange>
                </w:rPr>
                <w:t>Sales</w:t>
              </w:r>
            </w:ins>
          </w:p>
          <w:p w14:paraId="1365159D" w14:textId="531A841A" w:rsidR="00B90823" w:rsidRPr="00B90823" w:rsidRDefault="00B90823">
            <w:pPr>
              <w:spacing w:after="34" w:line="258" w:lineRule="auto"/>
              <w:ind w:left="0" w:right="87" w:firstLine="0"/>
              <w:rPr>
                <w:ins w:id="763" w:author="Andrew Fryer" w:date="2017-06-12T12:47:00Z"/>
                <w:rFonts w:ascii="Lucida Console" w:hAnsi="Lucida Console"/>
                <w:noProof/>
                <w:sz w:val="18"/>
                <w:rPrChange w:id="764" w:author="Andrew Fryer" w:date="2017-06-12T12:47:00Z">
                  <w:rPr>
                    <w:ins w:id="765" w:author="Andrew Fryer" w:date="2017-06-12T12:47:00Z"/>
                    <w:noProof/>
                  </w:rPr>
                </w:rPrChange>
              </w:rPr>
              <w:pPrChange w:id="766" w:author="Andrew Fryer" w:date="2017-06-12T12:47:00Z">
                <w:pPr>
                  <w:pStyle w:val="ListParagraph"/>
                  <w:numPr>
                    <w:numId w:val="92"/>
                  </w:numPr>
                  <w:spacing w:after="34" w:line="258" w:lineRule="auto"/>
                  <w:ind w:right="87"/>
                </w:pPr>
              </w:pPrChange>
            </w:pPr>
            <w:ins w:id="767" w:author="Andrew Fryer" w:date="2017-06-12T12:47:00Z">
              <w:r w:rsidRPr="00B90823">
                <w:rPr>
                  <w:rFonts w:ascii="Lucida Console" w:hAnsi="Lucida Console"/>
                  <w:noProof/>
                  <w:sz w:val="18"/>
                  <w:rPrChange w:id="768" w:author="Andrew Fryer" w:date="2017-06-12T12:47:00Z">
                    <w:rPr>
                      <w:noProof/>
                    </w:rPr>
                  </w:rPrChange>
                </w:rPr>
                <w:t>let</w:t>
              </w:r>
            </w:ins>
          </w:p>
          <w:p w14:paraId="27FAEF85" w14:textId="77777777" w:rsidR="00B90823" w:rsidRPr="00B90823" w:rsidRDefault="00B90823">
            <w:pPr>
              <w:spacing w:after="34" w:line="258" w:lineRule="auto"/>
              <w:ind w:left="0" w:right="87" w:firstLine="0"/>
              <w:rPr>
                <w:ins w:id="769" w:author="Andrew Fryer" w:date="2017-06-12T12:47:00Z"/>
                <w:rFonts w:ascii="Lucida Console" w:hAnsi="Lucida Console"/>
                <w:noProof/>
                <w:sz w:val="18"/>
                <w:rPrChange w:id="770" w:author="Andrew Fryer" w:date="2017-06-12T12:47:00Z">
                  <w:rPr>
                    <w:ins w:id="771" w:author="Andrew Fryer" w:date="2017-06-12T12:47:00Z"/>
                    <w:noProof/>
                  </w:rPr>
                </w:rPrChange>
              </w:rPr>
              <w:pPrChange w:id="772" w:author="Andrew Fryer" w:date="2017-06-12T12:47:00Z">
                <w:pPr>
                  <w:pStyle w:val="ListParagraph"/>
                  <w:numPr>
                    <w:numId w:val="92"/>
                  </w:numPr>
                  <w:spacing w:after="34" w:line="258" w:lineRule="auto"/>
                  <w:ind w:right="87"/>
                </w:pPr>
              </w:pPrChange>
            </w:pPr>
            <w:ins w:id="773" w:author="Andrew Fryer" w:date="2017-06-12T12:47:00Z">
              <w:r w:rsidRPr="00B90823">
                <w:rPr>
                  <w:rFonts w:ascii="Lucida Console" w:hAnsi="Lucida Console"/>
                  <w:noProof/>
                  <w:sz w:val="18"/>
                  <w:rPrChange w:id="774" w:author="Andrew Fryer" w:date="2017-06-12T12:47:00Z">
                    <w:rPr>
                      <w:noProof/>
                    </w:rPr>
                  </w:rPrChange>
                </w:rPr>
                <w:t xml:space="preserve">    Source = Sql.Database("deepfat.database.windows.net", "DIAD"),</w:t>
              </w:r>
            </w:ins>
          </w:p>
          <w:p w14:paraId="60C37FBB" w14:textId="77777777" w:rsidR="00B90823" w:rsidRPr="00B90823" w:rsidRDefault="00B90823">
            <w:pPr>
              <w:spacing w:after="34" w:line="258" w:lineRule="auto"/>
              <w:ind w:left="0" w:right="87" w:firstLine="0"/>
              <w:rPr>
                <w:ins w:id="775" w:author="Andrew Fryer" w:date="2017-06-12T12:47:00Z"/>
                <w:rFonts w:ascii="Lucida Console" w:hAnsi="Lucida Console"/>
                <w:noProof/>
                <w:sz w:val="18"/>
                <w:rPrChange w:id="776" w:author="Andrew Fryer" w:date="2017-06-12T12:47:00Z">
                  <w:rPr>
                    <w:ins w:id="777" w:author="Andrew Fryer" w:date="2017-06-12T12:47:00Z"/>
                    <w:noProof/>
                  </w:rPr>
                </w:rPrChange>
              </w:rPr>
              <w:pPrChange w:id="778" w:author="Andrew Fryer" w:date="2017-06-12T12:47:00Z">
                <w:pPr>
                  <w:pStyle w:val="ListParagraph"/>
                  <w:numPr>
                    <w:numId w:val="92"/>
                  </w:numPr>
                  <w:spacing w:after="34" w:line="258" w:lineRule="auto"/>
                  <w:ind w:right="87"/>
                </w:pPr>
              </w:pPrChange>
            </w:pPr>
            <w:ins w:id="779" w:author="Andrew Fryer" w:date="2017-06-12T12:47:00Z">
              <w:r w:rsidRPr="00B90823">
                <w:rPr>
                  <w:rFonts w:ascii="Lucida Console" w:hAnsi="Lucida Console"/>
                  <w:noProof/>
                  <w:sz w:val="18"/>
                  <w:rPrChange w:id="780" w:author="Andrew Fryer" w:date="2017-06-12T12:47:00Z">
                    <w:rPr>
                      <w:noProof/>
                    </w:rPr>
                  </w:rPrChange>
                </w:rPr>
                <w:t xml:space="preserve">    dbo_bi_salesFact = Source{[Schema="dbo",Item="bi_salesFact"]}[Data],</w:t>
              </w:r>
            </w:ins>
          </w:p>
          <w:p w14:paraId="47080E89" w14:textId="77777777" w:rsidR="00B90823" w:rsidRPr="00B90823" w:rsidRDefault="00B90823">
            <w:pPr>
              <w:spacing w:after="34" w:line="258" w:lineRule="auto"/>
              <w:ind w:left="0" w:right="87" w:firstLine="0"/>
              <w:rPr>
                <w:ins w:id="781" w:author="Andrew Fryer" w:date="2017-06-12T12:47:00Z"/>
                <w:rFonts w:ascii="Lucida Console" w:hAnsi="Lucida Console"/>
                <w:noProof/>
                <w:sz w:val="18"/>
                <w:rPrChange w:id="782" w:author="Andrew Fryer" w:date="2017-06-12T12:47:00Z">
                  <w:rPr>
                    <w:ins w:id="783" w:author="Andrew Fryer" w:date="2017-06-12T12:47:00Z"/>
                    <w:noProof/>
                  </w:rPr>
                </w:rPrChange>
              </w:rPr>
              <w:pPrChange w:id="784" w:author="Andrew Fryer" w:date="2017-06-12T12:47:00Z">
                <w:pPr>
                  <w:pStyle w:val="ListParagraph"/>
                  <w:numPr>
                    <w:numId w:val="92"/>
                  </w:numPr>
                  <w:spacing w:after="34" w:line="258" w:lineRule="auto"/>
                  <w:ind w:right="87"/>
                </w:pPr>
              </w:pPrChange>
            </w:pPr>
            <w:ins w:id="785" w:author="Andrew Fryer" w:date="2017-06-12T12:47:00Z">
              <w:r w:rsidRPr="00B90823">
                <w:rPr>
                  <w:rFonts w:ascii="Lucida Console" w:hAnsi="Lucida Console"/>
                  <w:noProof/>
                  <w:sz w:val="18"/>
                  <w:rPrChange w:id="786" w:author="Andrew Fryer" w:date="2017-06-12T12:47:00Z">
                    <w:rPr>
                      <w:noProof/>
                    </w:rPr>
                  </w:rPrChange>
                </w:rPr>
                <w:t xml:space="preserve">    #"Appended Query" = Table.Combine({dbo_bi_salesFact, #"International Sales"}),</w:t>
              </w:r>
            </w:ins>
          </w:p>
          <w:p w14:paraId="1B22834D" w14:textId="77777777" w:rsidR="00B90823" w:rsidRPr="00B90823" w:rsidRDefault="00B90823">
            <w:pPr>
              <w:spacing w:after="34" w:line="258" w:lineRule="auto"/>
              <w:ind w:left="0" w:right="87" w:firstLine="0"/>
              <w:rPr>
                <w:ins w:id="787" w:author="Andrew Fryer" w:date="2017-06-12T12:47:00Z"/>
                <w:rFonts w:ascii="Lucida Console" w:hAnsi="Lucida Console"/>
                <w:noProof/>
                <w:sz w:val="18"/>
                <w:rPrChange w:id="788" w:author="Andrew Fryer" w:date="2017-06-12T12:47:00Z">
                  <w:rPr>
                    <w:ins w:id="789" w:author="Andrew Fryer" w:date="2017-06-12T12:47:00Z"/>
                    <w:noProof/>
                  </w:rPr>
                </w:rPrChange>
              </w:rPr>
              <w:pPrChange w:id="790" w:author="Andrew Fryer" w:date="2017-06-12T12:47:00Z">
                <w:pPr>
                  <w:pStyle w:val="ListParagraph"/>
                  <w:numPr>
                    <w:numId w:val="92"/>
                  </w:numPr>
                  <w:spacing w:after="34" w:line="258" w:lineRule="auto"/>
                  <w:ind w:right="87"/>
                </w:pPr>
              </w:pPrChange>
            </w:pPr>
            <w:ins w:id="791" w:author="Andrew Fryer" w:date="2017-06-12T12:47:00Z">
              <w:r w:rsidRPr="00B90823">
                <w:rPr>
                  <w:rFonts w:ascii="Lucida Console" w:hAnsi="Lucida Console"/>
                  <w:noProof/>
                  <w:sz w:val="18"/>
                  <w:rPrChange w:id="792" w:author="Andrew Fryer" w:date="2017-06-12T12:47:00Z">
                    <w:rPr>
                      <w:noProof/>
                    </w:rPr>
                  </w:rPrChange>
                </w:rPr>
                <w:t xml:space="preserve">    #"Added Custom" = Table.AddColumn(#"Appended Query", "CountryName", each if [Country] = null then "USA" else </w:t>
              </w:r>
            </w:ins>
          </w:p>
          <w:p w14:paraId="1613D92C" w14:textId="77777777" w:rsidR="00B90823" w:rsidRPr="00B90823" w:rsidRDefault="00B90823">
            <w:pPr>
              <w:spacing w:after="34" w:line="258" w:lineRule="auto"/>
              <w:ind w:left="0" w:right="87" w:firstLine="0"/>
              <w:rPr>
                <w:ins w:id="793" w:author="Andrew Fryer" w:date="2017-06-12T12:47:00Z"/>
                <w:rFonts w:ascii="Lucida Console" w:hAnsi="Lucida Console"/>
                <w:noProof/>
                <w:sz w:val="18"/>
                <w:rPrChange w:id="794" w:author="Andrew Fryer" w:date="2017-06-12T12:47:00Z">
                  <w:rPr>
                    <w:ins w:id="795" w:author="Andrew Fryer" w:date="2017-06-12T12:47:00Z"/>
                    <w:noProof/>
                  </w:rPr>
                </w:rPrChange>
              </w:rPr>
              <w:pPrChange w:id="796" w:author="Andrew Fryer" w:date="2017-06-12T12:47:00Z">
                <w:pPr>
                  <w:pStyle w:val="ListParagraph"/>
                  <w:numPr>
                    <w:numId w:val="92"/>
                  </w:numPr>
                  <w:spacing w:after="34" w:line="258" w:lineRule="auto"/>
                  <w:ind w:right="87"/>
                </w:pPr>
              </w:pPrChange>
            </w:pPr>
            <w:ins w:id="797" w:author="Andrew Fryer" w:date="2017-06-12T12:47:00Z">
              <w:r w:rsidRPr="00B90823">
                <w:rPr>
                  <w:rFonts w:ascii="Lucida Console" w:hAnsi="Lucida Console"/>
                  <w:noProof/>
                  <w:sz w:val="18"/>
                  <w:rPrChange w:id="798" w:author="Andrew Fryer" w:date="2017-06-12T12:47:00Z">
                    <w:rPr>
                      <w:noProof/>
                    </w:rPr>
                  </w:rPrChange>
                </w:rPr>
                <w:t>[Country]),</w:t>
              </w:r>
            </w:ins>
          </w:p>
          <w:p w14:paraId="127F294E" w14:textId="77777777" w:rsidR="00B90823" w:rsidRPr="00B90823" w:rsidRDefault="00B90823">
            <w:pPr>
              <w:spacing w:after="34" w:line="258" w:lineRule="auto"/>
              <w:ind w:left="0" w:right="87" w:firstLine="0"/>
              <w:rPr>
                <w:ins w:id="799" w:author="Andrew Fryer" w:date="2017-06-12T12:47:00Z"/>
                <w:rFonts w:ascii="Lucida Console" w:hAnsi="Lucida Console"/>
                <w:noProof/>
                <w:sz w:val="18"/>
                <w:rPrChange w:id="800" w:author="Andrew Fryer" w:date="2017-06-12T12:47:00Z">
                  <w:rPr>
                    <w:ins w:id="801" w:author="Andrew Fryer" w:date="2017-06-12T12:47:00Z"/>
                    <w:noProof/>
                  </w:rPr>
                </w:rPrChange>
              </w:rPr>
              <w:pPrChange w:id="802" w:author="Andrew Fryer" w:date="2017-06-12T12:47:00Z">
                <w:pPr>
                  <w:pStyle w:val="ListParagraph"/>
                  <w:numPr>
                    <w:numId w:val="92"/>
                  </w:numPr>
                  <w:spacing w:after="34" w:line="258" w:lineRule="auto"/>
                  <w:ind w:right="87"/>
                </w:pPr>
              </w:pPrChange>
            </w:pPr>
            <w:ins w:id="803" w:author="Andrew Fryer" w:date="2017-06-12T12:47:00Z">
              <w:r w:rsidRPr="00B90823">
                <w:rPr>
                  <w:rFonts w:ascii="Lucida Console" w:hAnsi="Lucida Console"/>
                  <w:noProof/>
                  <w:sz w:val="18"/>
                  <w:rPrChange w:id="804" w:author="Andrew Fryer" w:date="2017-06-12T12:47:00Z">
                    <w:rPr>
                      <w:noProof/>
                    </w:rPr>
                  </w:rPrChange>
                </w:rPr>
                <w:t xml:space="preserve">    #"Removed Columns" = Table.RemoveColumns(#"Added Custom",{"Country", "Source.Name"})</w:t>
              </w:r>
            </w:ins>
          </w:p>
          <w:p w14:paraId="4762086C" w14:textId="1958E647" w:rsidR="00B90823" w:rsidRDefault="00B90823">
            <w:pPr>
              <w:spacing w:after="0" w:line="259" w:lineRule="auto"/>
              <w:ind w:left="0" w:firstLine="0"/>
              <w:rPr>
                <w:ins w:id="805" w:author="Andrew Fryer" w:date="2017-06-12T12:48:00Z"/>
                <w:rFonts w:ascii="Lucida Console" w:hAnsi="Lucida Console"/>
                <w:noProof/>
                <w:sz w:val="18"/>
              </w:rPr>
              <w:pPrChange w:id="806" w:author="Andrew Fryer" w:date="2017-06-12T12:47:00Z">
                <w:pPr>
                  <w:numPr>
                    <w:numId w:val="92"/>
                  </w:numPr>
                  <w:spacing w:after="0" w:line="259" w:lineRule="auto"/>
                  <w:ind w:left="360" w:hanging="360"/>
                </w:pPr>
              </w:pPrChange>
            </w:pPr>
            <w:ins w:id="807" w:author="Andrew Fryer" w:date="2017-06-12T12:47:00Z">
              <w:r w:rsidRPr="00B90823">
                <w:rPr>
                  <w:rFonts w:ascii="Lucida Console" w:hAnsi="Lucida Console"/>
                  <w:noProof/>
                  <w:sz w:val="18"/>
                </w:rPr>
                <w:t>I</w:t>
              </w:r>
              <w:r w:rsidRPr="00B90823">
                <w:rPr>
                  <w:rFonts w:ascii="Lucida Console" w:hAnsi="Lucida Console"/>
                  <w:noProof/>
                  <w:sz w:val="18"/>
                  <w:rPrChange w:id="808" w:author="Andrew Fryer" w:date="2017-06-12T12:47:00Z">
                    <w:rPr>
                      <w:noProof/>
                    </w:rPr>
                  </w:rPrChange>
                </w:rPr>
                <w:t>n</w:t>
              </w:r>
            </w:ins>
          </w:p>
          <w:p w14:paraId="7E3D8F8E" w14:textId="77777777" w:rsidR="00B90823" w:rsidRPr="00B90823" w:rsidRDefault="00B90823">
            <w:pPr>
              <w:spacing w:after="34" w:line="258" w:lineRule="auto"/>
              <w:ind w:left="0" w:right="87" w:firstLine="0"/>
              <w:rPr>
                <w:ins w:id="809" w:author="Andrew Fryer" w:date="2017-06-12T12:48:00Z"/>
                <w:color w:val="2E74B5" w:themeColor="accent1" w:themeShade="BF"/>
                <w:rPrChange w:id="810" w:author="Andrew Fryer" w:date="2017-06-12T12:49:00Z">
                  <w:rPr>
                    <w:ins w:id="811" w:author="Andrew Fryer" w:date="2017-06-12T12:48:00Z"/>
                    <w:rFonts w:ascii="Lucida Console" w:hAnsi="Lucida Console"/>
                    <w:noProof/>
                    <w:sz w:val="18"/>
                  </w:rPr>
                </w:rPrChange>
              </w:rPr>
              <w:pPrChange w:id="812" w:author="Andrew Fryer" w:date="2017-06-12T12:49:00Z">
                <w:pPr>
                  <w:numPr>
                    <w:numId w:val="92"/>
                  </w:numPr>
                  <w:spacing w:after="0" w:line="259" w:lineRule="auto"/>
                  <w:ind w:left="360" w:hanging="360"/>
                </w:pPr>
              </w:pPrChange>
            </w:pPr>
            <w:ins w:id="813" w:author="Andrew Fryer" w:date="2017-06-12T12:48:00Z">
              <w:r w:rsidRPr="00B90823">
                <w:rPr>
                  <w:color w:val="2E74B5" w:themeColor="accent1" w:themeShade="BF"/>
                  <w:rPrChange w:id="814" w:author="Andrew Fryer" w:date="2017-06-12T12:49:00Z">
                    <w:rPr>
                      <w:rFonts w:ascii="Lucida Console" w:hAnsi="Lucida Console"/>
                      <w:noProof/>
                      <w:sz w:val="18"/>
                    </w:rPr>
                  </w:rPrChange>
                </w:rPr>
                <w:t>International Sales</w:t>
              </w:r>
            </w:ins>
          </w:p>
          <w:p w14:paraId="678BC1F0" w14:textId="77777777" w:rsidR="00B90823" w:rsidRPr="00B90823" w:rsidRDefault="00B90823" w:rsidP="00B90823">
            <w:pPr>
              <w:spacing w:after="0" w:line="259" w:lineRule="auto"/>
              <w:ind w:left="0" w:firstLine="0"/>
              <w:rPr>
                <w:ins w:id="815" w:author="Andrew Fryer" w:date="2017-06-12T12:48:00Z"/>
                <w:rFonts w:ascii="Lucida Console" w:hAnsi="Lucida Console"/>
                <w:noProof/>
                <w:sz w:val="18"/>
                <w:rPrChange w:id="816" w:author="Andrew Fryer" w:date="2017-06-12T12:49:00Z">
                  <w:rPr>
                    <w:ins w:id="817" w:author="Andrew Fryer" w:date="2017-06-12T12:48:00Z"/>
                    <w:noProof/>
                    <w:sz w:val="18"/>
                  </w:rPr>
                </w:rPrChange>
              </w:rPr>
            </w:pPr>
            <w:ins w:id="818" w:author="Andrew Fryer" w:date="2017-06-12T12:48:00Z">
              <w:r w:rsidRPr="00B90823">
                <w:rPr>
                  <w:rFonts w:ascii="Lucida Console" w:hAnsi="Lucida Console"/>
                  <w:noProof/>
                  <w:sz w:val="18"/>
                  <w:rPrChange w:id="819" w:author="Andrew Fryer" w:date="2017-06-12T12:49:00Z">
                    <w:rPr>
                      <w:noProof/>
                      <w:sz w:val="18"/>
                    </w:rPr>
                  </w:rPrChange>
                </w:rPr>
                <w:t>let</w:t>
              </w:r>
            </w:ins>
          </w:p>
          <w:p w14:paraId="779C0494" w14:textId="77777777" w:rsidR="00B90823" w:rsidRPr="00B90823" w:rsidRDefault="00B90823" w:rsidP="00B90823">
            <w:pPr>
              <w:spacing w:after="0" w:line="259" w:lineRule="auto"/>
              <w:ind w:left="0" w:firstLine="0"/>
              <w:rPr>
                <w:ins w:id="820" w:author="Andrew Fryer" w:date="2017-06-12T12:48:00Z"/>
                <w:rFonts w:ascii="Lucida Console" w:hAnsi="Lucida Console"/>
                <w:noProof/>
                <w:sz w:val="18"/>
                <w:rPrChange w:id="821" w:author="Andrew Fryer" w:date="2017-06-12T12:49:00Z">
                  <w:rPr>
                    <w:ins w:id="822" w:author="Andrew Fryer" w:date="2017-06-12T12:48:00Z"/>
                    <w:noProof/>
                    <w:sz w:val="18"/>
                  </w:rPr>
                </w:rPrChange>
              </w:rPr>
            </w:pPr>
            <w:ins w:id="823" w:author="Andrew Fryer" w:date="2017-06-12T12:48:00Z">
              <w:r w:rsidRPr="00B90823">
                <w:rPr>
                  <w:rFonts w:ascii="Lucida Console" w:hAnsi="Lucida Console"/>
                  <w:noProof/>
                  <w:sz w:val="18"/>
                  <w:rPrChange w:id="824" w:author="Andrew Fryer" w:date="2017-06-12T12:49:00Z">
                    <w:rPr>
                      <w:noProof/>
                      <w:sz w:val="18"/>
                    </w:rPr>
                  </w:rPrChange>
                </w:rPr>
                <w:t xml:space="preserve">    Source = Folder.Files("E:\DIAD\FactData1"),</w:t>
              </w:r>
            </w:ins>
          </w:p>
          <w:p w14:paraId="37688D4A" w14:textId="77777777" w:rsidR="00B90823" w:rsidRPr="00B90823" w:rsidRDefault="00B90823" w:rsidP="00B90823">
            <w:pPr>
              <w:spacing w:after="0" w:line="259" w:lineRule="auto"/>
              <w:ind w:left="0" w:firstLine="0"/>
              <w:rPr>
                <w:ins w:id="825" w:author="Andrew Fryer" w:date="2017-06-12T12:48:00Z"/>
                <w:rFonts w:ascii="Lucida Console" w:hAnsi="Lucida Console"/>
                <w:noProof/>
                <w:sz w:val="18"/>
                <w:rPrChange w:id="826" w:author="Andrew Fryer" w:date="2017-06-12T12:49:00Z">
                  <w:rPr>
                    <w:ins w:id="827" w:author="Andrew Fryer" w:date="2017-06-12T12:48:00Z"/>
                    <w:noProof/>
                    <w:sz w:val="18"/>
                  </w:rPr>
                </w:rPrChange>
              </w:rPr>
            </w:pPr>
            <w:ins w:id="828" w:author="Andrew Fryer" w:date="2017-06-12T12:48:00Z">
              <w:r w:rsidRPr="00B90823">
                <w:rPr>
                  <w:rFonts w:ascii="Lucida Console" w:hAnsi="Lucida Console"/>
                  <w:noProof/>
                  <w:sz w:val="18"/>
                  <w:rPrChange w:id="829" w:author="Andrew Fryer" w:date="2017-06-12T12:49:00Z">
                    <w:rPr>
                      <w:noProof/>
                      <w:sz w:val="18"/>
                    </w:rPr>
                  </w:rPrChange>
                </w:rPr>
                <w:t xml:space="preserve">    #"Invoke Custom Function1" = Table.AddColumn(Source, "Transform File from FactData1", each #"Transform File from FactData1"([Content])),</w:t>
              </w:r>
            </w:ins>
          </w:p>
          <w:p w14:paraId="41011C89" w14:textId="77777777" w:rsidR="00B90823" w:rsidRPr="00B90823" w:rsidRDefault="00B90823" w:rsidP="00B90823">
            <w:pPr>
              <w:spacing w:after="0" w:line="259" w:lineRule="auto"/>
              <w:ind w:left="0" w:firstLine="0"/>
              <w:rPr>
                <w:ins w:id="830" w:author="Andrew Fryer" w:date="2017-06-12T12:48:00Z"/>
                <w:rFonts w:ascii="Lucida Console" w:hAnsi="Lucida Console"/>
                <w:noProof/>
                <w:sz w:val="18"/>
                <w:rPrChange w:id="831" w:author="Andrew Fryer" w:date="2017-06-12T12:49:00Z">
                  <w:rPr>
                    <w:ins w:id="832" w:author="Andrew Fryer" w:date="2017-06-12T12:48:00Z"/>
                    <w:noProof/>
                    <w:sz w:val="18"/>
                  </w:rPr>
                </w:rPrChange>
              </w:rPr>
            </w:pPr>
            <w:ins w:id="833" w:author="Andrew Fryer" w:date="2017-06-12T12:48:00Z">
              <w:r w:rsidRPr="00B90823">
                <w:rPr>
                  <w:rFonts w:ascii="Lucida Console" w:hAnsi="Lucida Console"/>
                  <w:noProof/>
                  <w:sz w:val="18"/>
                  <w:rPrChange w:id="834" w:author="Andrew Fryer" w:date="2017-06-12T12:49:00Z">
                    <w:rPr>
                      <w:noProof/>
                      <w:sz w:val="18"/>
                    </w:rPr>
                  </w:rPrChange>
                </w:rPr>
                <w:t xml:space="preserve">    #"Renamed Columns1" = Table.RenameColumns(#"Invoke Custom Function1", {"Name", "Source.Name"}),</w:t>
              </w:r>
            </w:ins>
          </w:p>
          <w:p w14:paraId="62B086A3" w14:textId="77777777" w:rsidR="00B90823" w:rsidRPr="00B90823" w:rsidRDefault="00B90823" w:rsidP="00B90823">
            <w:pPr>
              <w:spacing w:after="0" w:line="259" w:lineRule="auto"/>
              <w:ind w:left="0" w:firstLine="0"/>
              <w:rPr>
                <w:ins w:id="835" w:author="Andrew Fryer" w:date="2017-06-12T12:48:00Z"/>
                <w:rFonts w:ascii="Lucida Console" w:hAnsi="Lucida Console"/>
                <w:noProof/>
                <w:sz w:val="18"/>
                <w:rPrChange w:id="836" w:author="Andrew Fryer" w:date="2017-06-12T12:49:00Z">
                  <w:rPr>
                    <w:ins w:id="837" w:author="Andrew Fryer" w:date="2017-06-12T12:48:00Z"/>
                    <w:noProof/>
                    <w:sz w:val="18"/>
                  </w:rPr>
                </w:rPrChange>
              </w:rPr>
            </w:pPr>
            <w:ins w:id="838" w:author="Andrew Fryer" w:date="2017-06-12T12:48:00Z">
              <w:r w:rsidRPr="00B90823">
                <w:rPr>
                  <w:rFonts w:ascii="Lucida Console" w:hAnsi="Lucida Console"/>
                  <w:noProof/>
                  <w:sz w:val="18"/>
                  <w:rPrChange w:id="839" w:author="Andrew Fryer" w:date="2017-06-12T12:49:00Z">
                    <w:rPr>
                      <w:noProof/>
                      <w:sz w:val="18"/>
                    </w:rPr>
                  </w:rPrChange>
                </w:rPr>
                <w:t xml:space="preserve">    #"Removed Other Columns1" = Table.SelectColumns(#"Renamed Columns1", {"Source.Name", "Transform File from FactData1"}),</w:t>
              </w:r>
            </w:ins>
          </w:p>
          <w:p w14:paraId="292A175F" w14:textId="77777777" w:rsidR="00B90823" w:rsidRPr="00B90823" w:rsidRDefault="00B90823" w:rsidP="00B90823">
            <w:pPr>
              <w:spacing w:after="0" w:line="259" w:lineRule="auto"/>
              <w:ind w:left="0" w:firstLine="0"/>
              <w:rPr>
                <w:ins w:id="840" w:author="Andrew Fryer" w:date="2017-06-12T12:48:00Z"/>
                <w:rFonts w:ascii="Lucida Console" w:hAnsi="Lucida Console"/>
                <w:noProof/>
                <w:sz w:val="18"/>
                <w:rPrChange w:id="841" w:author="Andrew Fryer" w:date="2017-06-12T12:49:00Z">
                  <w:rPr>
                    <w:ins w:id="842" w:author="Andrew Fryer" w:date="2017-06-12T12:48:00Z"/>
                    <w:noProof/>
                    <w:sz w:val="18"/>
                  </w:rPr>
                </w:rPrChange>
              </w:rPr>
            </w:pPr>
            <w:ins w:id="843" w:author="Andrew Fryer" w:date="2017-06-12T12:48:00Z">
              <w:r w:rsidRPr="00B90823">
                <w:rPr>
                  <w:rFonts w:ascii="Lucida Console" w:hAnsi="Lucida Console"/>
                  <w:noProof/>
                  <w:sz w:val="18"/>
                  <w:rPrChange w:id="844" w:author="Andrew Fryer" w:date="2017-06-12T12:49:00Z">
                    <w:rPr>
                      <w:noProof/>
                      <w:sz w:val="18"/>
                    </w:rPr>
                  </w:rPrChange>
                </w:rPr>
                <w:t xml:space="preserve">    #"Expanded Table Column1" = Table.ExpandTableColumn(#"Removed Other Columns1", "Transform File from FactData1", Table.ColumnNames(#"Transform File from FactData1"(#"Sample File"))),</w:t>
              </w:r>
            </w:ins>
          </w:p>
          <w:p w14:paraId="4ECF7087" w14:textId="77777777" w:rsidR="00B90823" w:rsidRPr="00B90823" w:rsidRDefault="00B90823" w:rsidP="00B90823">
            <w:pPr>
              <w:spacing w:after="0" w:line="259" w:lineRule="auto"/>
              <w:ind w:left="0" w:firstLine="0"/>
              <w:rPr>
                <w:ins w:id="845" w:author="Andrew Fryer" w:date="2017-06-12T12:48:00Z"/>
                <w:rFonts w:ascii="Lucida Console" w:hAnsi="Lucida Console"/>
                <w:noProof/>
                <w:sz w:val="18"/>
                <w:rPrChange w:id="846" w:author="Andrew Fryer" w:date="2017-06-12T12:49:00Z">
                  <w:rPr>
                    <w:ins w:id="847" w:author="Andrew Fryer" w:date="2017-06-12T12:48:00Z"/>
                    <w:noProof/>
                    <w:sz w:val="18"/>
                  </w:rPr>
                </w:rPrChange>
              </w:rPr>
            </w:pPr>
            <w:ins w:id="848" w:author="Andrew Fryer" w:date="2017-06-12T12:48:00Z">
              <w:r w:rsidRPr="00B90823">
                <w:rPr>
                  <w:rFonts w:ascii="Lucida Console" w:hAnsi="Lucida Console"/>
                  <w:noProof/>
                  <w:sz w:val="18"/>
                  <w:rPrChange w:id="849" w:author="Andrew Fryer" w:date="2017-06-12T12:49:00Z">
                    <w:rPr>
                      <w:noProof/>
                      <w:sz w:val="18"/>
                    </w:rPr>
                  </w:rPrChange>
                </w:rPr>
                <w:t xml:space="preserve">    #"Changed Type" = Table.TransformColumnTypes(#"Expanded Table Column1",{{"Source.Name", type text}, {"ProductID", Int64.Type}, {"Date", type date}, {"Zip", type text}, {"Units", Int64.Type}, {"Revenue", type number}, {"Country", type text}}),</w:t>
              </w:r>
            </w:ins>
          </w:p>
          <w:p w14:paraId="071CBCCB" w14:textId="77777777" w:rsidR="00B90823" w:rsidRPr="00B90823" w:rsidRDefault="00B90823" w:rsidP="00B90823">
            <w:pPr>
              <w:spacing w:after="0" w:line="259" w:lineRule="auto"/>
              <w:ind w:left="0" w:firstLine="0"/>
              <w:rPr>
                <w:ins w:id="850" w:author="Andrew Fryer" w:date="2017-06-12T12:48:00Z"/>
                <w:rFonts w:ascii="Lucida Console" w:hAnsi="Lucida Console"/>
                <w:noProof/>
                <w:sz w:val="18"/>
                <w:rPrChange w:id="851" w:author="Andrew Fryer" w:date="2017-06-12T12:49:00Z">
                  <w:rPr>
                    <w:ins w:id="852" w:author="Andrew Fryer" w:date="2017-06-12T12:48:00Z"/>
                    <w:noProof/>
                    <w:sz w:val="18"/>
                  </w:rPr>
                </w:rPrChange>
              </w:rPr>
            </w:pPr>
            <w:ins w:id="853" w:author="Andrew Fryer" w:date="2017-06-12T12:48:00Z">
              <w:r w:rsidRPr="00B90823">
                <w:rPr>
                  <w:rFonts w:ascii="Lucida Console" w:hAnsi="Lucida Console"/>
                  <w:noProof/>
                  <w:sz w:val="18"/>
                  <w:rPrChange w:id="854" w:author="Andrew Fryer" w:date="2017-06-12T12:49:00Z">
                    <w:rPr>
                      <w:noProof/>
                      <w:sz w:val="18"/>
                    </w:rPr>
                  </w:rPrChange>
                </w:rPr>
                <w:t xml:space="preserve">    #"Filtered Rows" = Table.SelectRows(#"Changed Type", each true)</w:t>
              </w:r>
            </w:ins>
          </w:p>
          <w:p w14:paraId="748371BD" w14:textId="77777777" w:rsidR="00B90823" w:rsidRPr="00B90823" w:rsidRDefault="00B90823" w:rsidP="00B90823">
            <w:pPr>
              <w:spacing w:after="0" w:line="259" w:lineRule="auto"/>
              <w:ind w:left="0" w:firstLine="0"/>
              <w:rPr>
                <w:ins w:id="855" w:author="Andrew Fryer" w:date="2017-06-12T12:48:00Z"/>
                <w:rFonts w:ascii="Lucida Console" w:hAnsi="Lucida Console"/>
                <w:noProof/>
                <w:sz w:val="18"/>
                <w:rPrChange w:id="856" w:author="Andrew Fryer" w:date="2017-06-12T12:49:00Z">
                  <w:rPr>
                    <w:ins w:id="857" w:author="Andrew Fryer" w:date="2017-06-12T12:48:00Z"/>
                    <w:noProof/>
                    <w:sz w:val="18"/>
                  </w:rPr>
                </w:rPrChange>
              </w:rPr>
            </w:pPr>
            <w:ins w:id="858" w:author="Andrew Fryer" w:date="2017-06-12T12:48:00Z">
              <w:r w:rsidRPr="00B90823">
                <w:rPr>
                  <w:rFonts w:ascii="Lucida Console" w:hAnsi="Lucida Console"/>
                  <w:noProof/>
                  <w:sz w:val="18"/>
                  <w:rPrChange w:id="859" w:author="Andrew Fryer" w:date="2017-06-12T12:49:00Z">
                    <w:rPr>
                      <w:noProof/>
                      <w:sz w:val="18"/>
                    </w:rPr>
                  </w:rPrChange>
                </w:rPr>
                <w:t>in</w:t>
              </w:r>
            </w:ins>
          </w:p>
          <w:p w14:paraId="1E9651BE" w14:textId="71AF5020" w:rsidR="00B90823" w:rsidRPr="00B90823" w:rsidRDefault="00B90823">
            <w:pPr>
              <w:spacing w:after="0" w:line="259" w:lineRule="auto"/>
              <w:ind w:left="0" w:firstLine="0"/>
              <w:rPr>
                <w:ins w:id="860" w:author="Andrew Fryer" w:date="2017-06-12T12:45:00Z"/>
                <w:rFonts w:ascii="Lucida Console" w:hAnsi="Lucida Console"/>
                <w:noProof/>
                <w:sz w:val="18"/>
                <w:rPrChange w:id="861" w:author="Andrew Fryer" w:date="2017-06-12T12:49:00Z">
                  <w:rPr>
                    <w:ins w:id="862" w:author="Andrew Fryer" w:date="2017-06-12T12:45:00Z"/>
                    <w:noProof/>
                  </w:rPr>
                </w:rPrChange>
              </w:rPr>
              <w:pPrChange w:id="863" w:author="Andrew Fryer" w:date="2017-06-12T12:47:00Z">
                <w:pPr>
                  <w:numPr>
                    <w:numId w:val="92"/>
                  </w:numPr>
                  <w:spacing w:after="0" w:line="259" w:lineRule="auto"/>
                  <w:ind w:left="360" w:hanging="360"/>
                </w:pPr>
              </w:pPrChange>
            </w:pPr>
            <w:ins w:id="864" w:author="Andrew Fryer" w:date="2017-06-12T12:48:00Z">
              <w:r w:rsidRPr="00B90823">
                <w:rPr>
                  <w:rFonts w:ascii="Lucida Console" w:hAnsi="Lucida Console"/>
                  <w:noProof/>
                  <w:sz w:val="18"/>
                  <w:rPrChange w:id="865" w:author="Andrew Fryer" w:date="2017-06-12T12:49:00Z">
                    <w:rPr>
                      <w:noProof/>
                      <w:sz w:val="18"/>
                    </w:rPr>
                  </w:rPrChange>
                </w:rPr>
                <w:t xml:space="preserve">    #"Filtered Rows"</w:t>
              </w:r>
            </w:ins>
          </w:p>
        </w:tc>
      </w:tr>
      <w:tr w:rsidR="00DE08F4" w14:paraId="4122EBF7" w14:textId="77777777" w:rsidTr="02E08322">
        <w:trPr>
          <w:trHeight w:val="4508"/>
          <w:trPrChange w:id="866"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867"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6BEC4FDD" w14:textId="77777777" w:rsidR="00DE08F4" w:rsidRDefault="00132227">
            <w:pPr>
              <w:pStyle w:val="ListParagraph"/>
              <w:numPr>
                <w:ilvl w:val="0"/>
                <w:numId w:val="80"/>
              </w:numPr>
              <w:pPrChange w:id="868" w:author="Andrew Fryer (@DEEPFAT)" w:date="2017-07-03T07:31:00Z">
                <w:pPr>
                  <w:numPr>
                    <w:numId w:val="16"/>
                  </w:numPr>
                  <w:spacing w:after="34" w:line="258" w:lineRule="auto"/>
                  <w:ind w:left="542" w:right="87" w:hanging="360"/>
                </w:pPr>
              </w:pPrChange>
            </w:pPr>
            <w:r>
              <w:lastRenderedPageBreak/>
              <w:t xml:space="preserve">You have successfully completed import and data shaping operations and ready to load the data into Power BI Desktop for visualizing the data.  </w:t>
            </w:r>
          </w:p>
          <w:p w14:paraId="63C0C5B9" w14:textId="5ED35188" w:rsidR="00DE08F4" w:rsidRDefault="00132227">
            <w:pPr>
              <w:pStyle w:val="ListParagraph"/>
              <w:numPr>
                <w:ilvl w:val="0"/>
                <w:numId w:val="80"/>
              </w:numPr>
              <w:pPrChange w:id="869" w:author="Andrew Fryer (@DEEPFAT)" w:date="2017-07-03T07:31:00Z">
                <w:pPr>
                  <w:numPr>
                    <w:numId w:val="16"/>
                  </w:numPr>
                  <w:spacing w:after="0" w:line="259" w:lineRule="auto"/>
                  <w:ind w:left="542" w:right="87" w:hanging="360"/>
                </w:pPr>
              </w:pPrChange>
            </w:pPr>
            <w:r>
              <w:t>Click on</w:t>
            </w:r>
            <w:del w:id="870" w:author="Andrew Fryer (@DEEPFAT)" w:date="2017-07-03T07:14:00Z">
              <w:r w:rsidDel="00D567E6">
                <w:delText xml:space="preserve"> </w:delText>
              </w:r>
              <w:r w:rsidRPr="00D567E6" w:rsidDel="00D567E6">
                <w:rPr>
                  <w:rPrChange w:id="871" w:author="Andrew Fryer (@DEEPFAT)" w:date="2017-07-03T07:14:00Z">
                    <w:rPr>
                      <w:b/>
                      <w:bCs/>
                    </w:rPr>
                  </w:rPrChange>
                </w:rPr>
                <w:delText>File</w:delText>
              </w:r>
              <w:r w:rsidDel="00D567E6">
                <w:delText xml:space="preserve"> </w:delText>
              </w:r>
              <w:r w:rsidRPr="00D567E6" w:rsidDel="00D567E6">
                <w:rPr>
                  <w:rPrChange w:id="872" w:author="Andrew Fryer (@DEEPFAT)" w:date="2017-07-03T07:14:00Z">
                    <w:rPr>
                      <w:rFonts w:ascii="Wingdings" w:eastAsia="Wingdings" w:hAnsi="Wingdings" w:cs="Wingdings"/>
                    </w:rPr>
                  </w:rPrChange>
                </w:rPr>
                <w:delText></w:delText>
              </w:r>
              <w:r w:rsidDel="00D567E6">
                <w:delText xml:space="preserve"> </w:delText>
              </w:r>
              <w:r w:rsidRPr="00D567E6" w:rsidDel="00D567E6">
                <w:rPr>
                  <w:rPrChange w:id="873" w:author="Andrew Fryer (@DEEPFAT)" w:date="2017-07-03T07:14:00Z">
                    <w:rPr>
                      <w:b/>
                      <w:bCs/>
                    </w:rPr>
                  </w:rPrChange>
                </w:rPr>
                <w:delText xml:space="preserve">Close </w:delText>
              </w:r>
              <w:r w:rsidR="00EE410F" w:rsidRPr="00D567E6" w:rsidDel="00D567E6">
                <w:rPr>
                  <w:rPrChange w:id="874" w:author="Andrew Fryer (@DEEPFAT)" w:date="2017-07-03T07:14:00Z">
                    <w:rPr>
                      <w:b/>
                    </w:rPr>
                  </w:rPrChange>
                </w:rPr>
                <w:delText>&amp;</w:delText>
              </w:r>
              <w:r w:rsidRPr="00D567E6" w:rsidDel="00D567E6">
                <w:rPr>
                  <w:rPrChange w:id="875" w:author="Andrew Fryer (@DEEPFAT)" w:date="2017-07-03T07:14:00Z">
                    <w:rPr>
                      <w:b/>
                    </w:rPr>
                  </w:rPrChange>
                </w:rPr>
                <w:delText xml:space="preserve"> </w:delText>
              </w:r>
              <w:r w:rsidR="00EE410F" w:rsidRPr="00D567E6" w:rsidDel="00D567E6">
                <w:rPr>
                  <w:rPrChange w:id="876" w:author="Andrew Fryer (@DEEPFAT)" w:date="2017-07-03T07:14:00Z">
                    <w:rPr>
                      <w:b/>
                    </w:rPr>
                  </w:rPrChange>
                </w:rPr>
                <w:delText>Apply</w:delText>
              </w:r>
            </w:del>
            <w:r>
              <w:t xml:space="preserve">. </w:t>
            </w:r>
            <w:ins w:id="877" w:author="Andrew Fryer (@DEEPFAT)" w:date="2017-07-03T07:14:00Z">
              <w:r w:rsidR="00D567E6" w:rsidRPr="00910AA7">
                <w:rPr>
                  <w:b/>
                  <w:bCs/>
                </w:rPr>
                <w:t>File</w:t>
              </w:r>
              <w:r w:rsidR="00D567E6">
                <w:t xml:space="preserve"> </w:t>
              </w:r>
              <w:r w:rsidR="00D567E6" w:rsidRPr="00B90823">
                <w:rPr>
                  <w:rFonts w:ascii="Wingdings" w:eastAsia="Wingdings" w:hAnsi="Wingdings" w:cs="Wingdings"/>
                </w:rPr>
                <w:t></w:t>
              </w:r>
              <w:r w:rsidR="00D567E6">
                <w:t xml:space="preserve"> </w:t>
              </w:r>
              <w:r w:rsidR="00D567E6" w:rsidRPr="00910AA7">
                <w:rPr>
                  <w:b/>
                  <w:bCs/>
                </w:rPr>
                <w:t xml:space="preserve">Close </w:t>
              </w:r>
              <w:r w:rsidR="00D567E6" w:rsidRPr="00F32619">
                <w:rPr>
                  <w:b/>
                  <w:bCs/>
                </w:rPr>
                <w:t>&amp; Apply</w:t>
              </w:r>
            </w:ins>
            <w:r>
              <w:t xml:space="preserve"> </w:t>
            </w:r>
          </w:p>
          <w:p w14:paraId="756E2E88" w14:textId="1AABE0C1" w:rsidR="00DE08F4" w:rsidRDefault="00132227">
            <w:pPr>
              <w:spacing w:after="158" w:line="259" w:lineRule="auto"/>
              <w:ind w:left="723" w:firstLine="60"/>
              <w:pPrChange w:id="878" w:author="Andrew Fryer" w:date="2017-06-12T12:41:00Z">
                <w:pPr>
                  <w:spacing w:after="158" w:line="259" w:lineRule="auto"/>
                  <w:ind w:left="723" w:firstLine="0"/>
                </w:pPr>
              </w:pPrChange>
            </w:pPr>
            <w:del w:id="879" w:author="Andrew Fryer" w:date="2017-06-12T12:41:00Z">
              <w:r w:rsidDel="00B90823">
                <w:delText xml:space="preserve"> </w:delText>
              </w:r>
            </w:del>
          </w:p>
          <w:p w14:paraId="6AF6BA7E" w14:textId="77777777" w:rsidR="00A34321" w:rsidRDefault="00132227">
            <w:pPr>
              <w:spacing w:after="0" w:line="259" w:lineRule="auto"/>
              <w:ind w:left="3" w:firstLine="0"/>
              <w:rPr>
                <w:ins w:id="880" w:author="Andrew Fryer" w:date="2017-06-12T12:54:00Z"/>
              </w:rPr>
            </w:pPr>
            <w:r>
              <w:t>Note: You can also close the window by clicking on the X on the top right corner.</w:t>
            </w:r>
          </w:p>
          <w:p w14:paraId="287C2AE1" w14:textId="77777777" w:rsidR="00A34321" w:rsidRDefault="00A34321">
            <w:pPr>
              <w:spacing w:after="0" w:line="259" w:lineRule="auto"/>
              <w:ind w:left="3" w:firstLine="0"/>
              <w:rPr>
                <w:ins w:id="881" w:author="Andrew Fryer" w:date="2017-06-12T12:54:00Z"/>
              </w:rPr>
            </w:pPr>
          </w:p>
          <w:p w14:paraId="46ADC93D" w14:textId="4F6FE590" w:rsidR="00A34321" w:rsidRPr="001D0E2E" w:rsidRDefault="00A34321">
            <w:pPr>
              <w:pStyle w:val="ListParagraph"/>
              <w:numPr>
                <w:ilvl w:val="0"/>
                <w:numId w:val="80"/>
              </w:numPr>
              <w:rPr>
                <w:ins w:id="882" w:author="Andrew Fryer" w:date="2017-06-12T12:55:00Z"/>
                <w:rPrChange w:id="883" w:author="Andrew Fryer" w:date="2017-06-12T12:55:00Z">
                  <w:rPr>
                    <w:ins w:id="884" w:author="Andrew Fryer" w:date="2017-06-12T12:55:00Z"/>
                    <w:color w:val="000000" w:themeColor="text1"/>
                  </w:rPr>
                </w:rPrChange>
              </w:rPr>
              <w:pPrChange w:id="885" w:author="Andrew Fryer (@DEEPFAT)" w:date="2017-07-03T07:31:00Z">
                <w:pPr>
                  <w:pStyle w:val="ListParagraph"/>
                  <w:numPr>
                    <w:numId w:val="93"/>
                  </w:numPr>
                  <w:spacing w:after="0"/>
                </w:pPr>
              </w:pPrChange>
            </w:pPr>
            <w:ins w:id="886" w:author="Andrew Fryer" w:date="2017-06-12T12:54:00Z">
              <w:r w:rsidRPr="00D567E6">
                <w:rPr>
                  <w:rPrChange w:id="887" w:author="Andrew Fryer (@DEEPFAT)" w:date="2017-07-03T07:14:00Z">
                    <w:rPr>
                      <w:color w:val="000000" w:themeColor="text1"/>
                    </w:rPr>
                  </w:rPrChange>
                </w:rPr>
                <w:t>All the data will be loaded in memory within Power BI Desktop. You will see the progress dialog with the number of rows being loaded in each table as shown in the Figure. It will take a few minutes to load all the tables.</w:t>
              </w:r>
            </w:ins>
          </w:p>
          <w:p w14:paraId="12C69530" w14:textId="77777777" w:rsidR="001D0E2E" w:rsidRPr="006863BC" w:rsidRDefault="001D0E2E">
            <w:pPr>
              <w:ind w:left="360" w:firstLine="0"/>
              <w:rPr>
                <w:ins w:id="888" w:author="Andrew Fryer" w:date="2017-06-12T12:54:00Z"/>
              </w:rPr>
              <w:pPrChange w:id="889" w:author="Andrew Fryer (@DEEPFAT)" w:date="2017-07-03T07:27:00Z">
                <w:pPr>
                  <w:pStyle w:val="ListParagraph"/>
                  <w:numPr>
                    <w:numId w:val="93"/>
                  </w:numPr>
                  <w:spacing w:after="0"/>
                </w:pPr>
              </w:pPrChange>
            </w:pPr>
          </w:p>
          <w:p w14:paraId="1EFC1FEE" w14:textId="13D3E390" w:rsidR="00DE08F4" w:rsidRDefault="00A34321" w:rsidP="00A34321">
            <w:pPr>
              <w:spacing w:after="0" w:line="259" w:lineRule="auto"/>
              <w:ind w:left="3" w:firstLine="0"/>
            </w:pPr>
            <w:ins w:id="890" w:author="Andrew Fryer" w:date="2017-06-12T12:54:00Z">
              <w:r>
                <w:rPr>
                  <w:color w:val="000000" w:themeColor="text1"/>
                </w:rPr>
                <w:t xml:space="preserve">Note: that all this data is now </w:t>
              </w:r>
            </w:ins>
            <w:ins w:id="891" w:author="Andrew Fryer" w:date="2017-06-12T12:55:00Z">
              <w:r>
                <w:rPr>
                  <w:color w:val="000000" w:themeColor="text1"/>
                </w:rPr>
                <w:t xml:space="preserve">compressed </w:t>
              </w:r>
            </w:ins>
            <w:ins w:id="892" w:author="Andrew Fryer" w:date="2017-06-12T12:54:00Z">
              <w:r>
                <w:rPr>
                  <w:color w:val="000000" w:themeColor="text1"/>
                </w:rPr>
                <w:t xml:space="preserve">in memory in Power BI </w:t>
              </w:r>
            </w:ins>
            <w:ins w:id="893" w:author="Andrew Fryer" w:date="2017-06-12T12:55:00Z">
              <w:r>
                <w:rPr>
                  <w:color w:val="000000" w:themeColor="text1"/>
                </w:rPr>
                <w:t>using technology like columnstore in SQL Server which is why it is so fast and memory efficient.</w:t>
              </w:r>
            </w:ins>
            <w:del w:id="894" w:author="Andrew Fryer" w:date="2017-06-12T12:55:00Z">
              <w:r w:rsidR="00132227" w:rsidDel="00A34321">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895"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57EFF7C4" w14:textId="77777777" w:rsidR="00DE08F4" w:rsidRDefault="00EE410F" w:rsidP="00EE410F">
            <w:pPr>
              <w:spacing w:after="0" w:line="259" w:lineRule="auto"/>
              <w:ind w:left="0" w:firstLine="0"/>
              <w:rPr>
                <w:ins w:id="896" w:author="Amy Nicholson" w:date="2017-07-13T19:46:00Z"/>
              </w:rPr>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2405" cy="2581047"/>
                          </a:xfrm>
                          <a:prstGeom prst="rect">
                            <a:avLst/>
                          </a:prstGeom>
                        </pic:spPr>
                      </pic:pic>
                    </a:graphicData>
                  </a:graphic>
                </wp:inline>
              </w:drawing>
            </w:r>
            <w:r w:rsidR="00132227">
              <w:t xml:space="preserve"> </w:t>
            </w:r>
          </w:p>
          <w:p w14:paraId="49619F23" w14:textId="6F4723B8" w:rsidR="005A6452" w:rsidRDefault="005A6452" w:rsidP="00EE410F">
            <w:pPr>
              <w:spacing w:after="0" w:line="259" w:lineRule="auto"/>
              <w:ind w:left="0" w:firstLine="0"/>
            </w:pPr>
            <w:ins w:id="897" w:author="Amy Nicholson" w:date="2017-07-13T19:46:00Z">
              <w:r>
                <w:rPr>
                  <w:noProof/>
                </w:rPr>
                <w:drawing>
                  <wp:inline distT="0" distB="0" distL="0" distR="0" wp14:anchorId="1732318C" wp14:editId="5B51A9A5">
                    <wp:extent cx="3150563" cy="24420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2431" cy="2443461"/>
                            </a:xfrm>
                            <a:prstGeom prst="rect">
                              <a:avLst/>
                            </a:prstGeom>
                          </pic:spPr>
                        </pic:pic>
                      </a:graphicData>
                    </a:graphic>
                  </wp:inline>
                </w:drawing>
              </w:r>
            </w:ins>
          </w:p>
        </w:tc>
      </w:tr>
      <w:tr w:rsidR="00DE08F4" w:rsidDel="001D0E2E" w14:paraId="47B511C7" w14:textId="5E5F9F01" w:rsidTr="02E08322">
        <w:trPr>
          <w:trHeight w:val="4359"/>
          <w:del w:id="898" w:author="Andrew Fryer" w:date="2017-06-12T12:55:00Z"/>
          <w:trPrChange w:id="899"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00"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3C32BEF" w14:textId="2CF5BD50" w:rsidR="00DE08F4" w:rsidDel="001D0E2E" w:rsidRDefault="00132227">
            <w:pPr>
              <w:pStyle w:val="ListParagraph"/>
              <w:numPr>
                <w:ilvl w:val="0"/>
                <w:numId w:val="93"/>
              </w:numPr>
              <w:spacing w:after="0"/>
              <w:rPr>
                <w:del w:id="901" w:author="Andrew Fryer" w:date="2017-06-12T12:55:00Z"/>
              </w:rPr>
              <w:pPrChange w:id="902" w:author="Andrew Fryer" w:date="2017-06-12T12:42:00Z">
                <w:pPr>
                  <w:spacing w:after="0" w:line="259" w:lineRule="auto"/>
                  <w:ind w:left="723" w:hanging="360"/>
                </w:pPr>
              </w:pPrChange>
            </w:pPr>
            <w:del w:id="903" w:author="Andrew Fryer" w:date="2017-06-12T12:42:00Z">
              <w:r w:rsidRPr="00B90823" w:rsidDel="00B90823">
                <w:rPr>
                  <w:color w:val="000000" w:themeColor="text1"/>
                  <w:rPrChange w:id="904" w:author="Andrew Fryer" w:date="2017-06-12T12:42:00Z">
                    <w:rPr/>
                  </w:rPrChange>
                </w:rPr>
                <w:delText>40.</w:delText>
              </w:r>
              <w:r w:rsidRPr="00B90823" w:rsidDel="00B90823">
                <w:rPr>
                  <w:color w:val="000000" w:themeColor="text1"/>
                  <w:rPrChange w:id="905" w:author="Andrew Fryer" w:date="2017-06-12T12:42:00Z">
                    <w:rPr>
                      <w:rFonts w:ascii="Arial" w:eastAsia="Arial" w:hAnsi="Arial" w:cs="Arial"/>
                    </w:rPr>
                  </w:rPrChange>
                </w:rPr>
                <w:delText xml:space="preserve"> </w:delText>
              </w:r>
            </w:del>
            <w:del w:id="906" w:author="Andrew Fryer" w:date="2017-06-12T12:54:00Z">
              <w:r w:rsidRPr="00B90823" w:rsidDel="00A34321">
                <w:rPr>
                  <w:color w:val="000000" w:themeColor="text1"/>
                  <w:rPrChange w:id="907" w:author="Andrew Fryer" w:date="2017-06-12T12:42:00Z">
                    <w:rPr/>
                  </w:rPrChange>
                </w:rPr>
                <w:delText>All the data will be loaded in memory within Power BI Desktop. You will see the progress dialog with the number of rows being loaded in each table as shown in the Figure. It will take a few minutes to load all the tables</w:delText>
              </w:r>
            </w:del>
            <w:del w:id="908" w:author="Andrew Fryer" w:date="2017-06-12T12:53:00Z">
              <w:r w:rsidRPr="00B90823" w:rsidDel="00A34321">
                <w:rPr>
                  <w:color w:val="000000" w:themeColor="text1"/>
                  <w:rPrChange w:id="909" w:author="Andrew Fryer" w:date="2017-06-12T12:42:00Z">
                    <w:rPr/>
                  </w:rPrChange>
                </w:rPr>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10"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21795B6C" w14:textId="6A6C78B5" w:rsidR="00DE08F4" w:rsidDel="001D0E2E" w:rsidRDefault="00EE410F" w:rsidP="00EE410F">
            <w:pPr>
              <w:spacing w:after="0" w:line="259" w:lineRule="auto"/>
              <w:ind w:left="0" w:firstLine="0"/>
              <w:rPr>
                <w:del w:id="911" w:author="Andrew Fryer" w:date="2017-06-12T12:55:00Z"/>
              </w:rPr>
            </w:pPr>
            <w:del w:id="912" w:author="Andrew Fryer" w:date="2017-06-12T12:54:00Z">
              <w:r w:rsidDel="00A34321">
                <w:rPr>
                  <w:noProof/>
                </w:rPr>
                <w:drawing>
                  <wp:inline distT="0" distB="0" distL="0" distR="0" wp14:anchorId="62C69EC6" wp14:editId="23F656AB">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5384" cy="2495662"/>
                            </a:xfrm>
                            <a:prstGeom prst="rect">
                              <a:avLst/>
                            </a:prstGeom>
                          </pic:spPr>
                        </pic:pic>
                      </a:graphicData>
                    </a:graphic>
                  </wp:inline>
                </w:drawing>
              </w:r>
            </w:del>
          </w:p>
        </w:tc>
      </w:tr>
      <w:tr w:rsidR="6712958A" w:rsidDel="001D0E2E" w14:paraId="29D9D357" w14:textId="466DE7DD" w:rsidTr="02E08322">
        <w:trPr>
          <w:trHeight w:val="4359"/>
          <w:ins w:id="913" w:author="Andrew Fryer (@DEEPFAT)" w:date="2017-06-12T02:41:00Z"/>
          <w:del w:id="914" w:author="Andrew Fryer" w:date="2017-06-12T12:55:00Z"/>
          <w:trPrChange w:id="915" w:author="Andrew Fryer (@DEEPFAT)" w:date="2017-06-12T02:4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16" w:author="Andrew Fryer (@DEEPFAT)" w:date="2017-06-12T02:42:00Z">
              <w:tcPr>
                <w:tcW w:w="5235" w:type="dxa"/>
                <w:tcBorders>
                  <w:top w:val="single" w:sz="4" w:space="0" w:color="000000"/>
                  <w:left w:val="single" w:sz="4" w:space="0" w:color="000000"/>
                  <w:bottom w:val="single" w:sz="4" w:space="0" w:color="000000"/>
                  <w:right w:val="single" w:sz="4" w:space="0" w:color="000000"/>
                </w:tcBorders>
              </w:tcPr>
            </w:tcPrChange>
          </w:tcPr>
          <w:p w14:paraId="761B466E" w14:textId="1563CEBF" w:rsidR="6712958A" w:rsidDel="001D0E2E" w:rsidRDefault="6712958A">
            <w:pPr>
              <w:rPr>
                <w:ins w:id="917" w:author="Andrew Fryer (@DEEPFAT)" w:date="2017-06-12T02:41:00Z"/>
                <w:del w:id="918" w:author="Andrew Fryer" w:date="2017-06-12T12:55:00Z"/>
              </w:rPr>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19" w:author="Andrew Fryer (@DEEPFAT)" w:date="2017-06-12T02:42:00Z">
              <w:tcPr>
                <w:tcW w:w="9072" w:type="dxa"/>
                <w:tcBorders>
                  <w:top w:val="single" w:sz="4" w:space="0" w:color="000000"/>
                  <w:left w:val="single" w:sz="4" w:space="0" w:color="000000"/>
                  <w:bottom w:val="single" w:sz="4" w:space="0" w:color="000000"/>
                  <w:right w:val="single" w:sz="4" w:space="0" w:color="000000"/>
                </w:tcBorders>
              </w:tcPr>
            </w:tcPrChange>
          </w:tcPr>
          <w:p w14:paraId="70FC8D43" w14:textId="30FF1FA6" w:rsidR="6712958A" w:rsidDel="001D0E2E" w:rsidRDefault="6712958A">
            <w:pPr>
              <w:rPr>
                <w:ins w:id="920" w:author="Andrew Fryer (@DEEPFAT)" w:date="2017-06-12T02:41:00Z"/>
                <w:del w:id="921" w:author="Andrew Fryer" w:date="2017-06-12T12:55:00Z"/>
              </w:rPr>
            </w:pPr>
          </w:p>
        </w:tc>
      </w:tr>
    </w:tbl>
    <w:p w14:paraId="0877ED71" w14:textId="5DE8974B" w:rsidR="001D0E2E" w:rsidRDefault="00132227">
      <w:pPr>
        <w:spacing w:after="0" w:line="259" w:lineRule="auto"/>
        <w:ind w:left="0" w:firstLine="0"/>
        <w:rPr>
          <w:ins w:id="922" w:author="Andrew Fryer" w:date="2017-06-12T12:56:00Z"/>
        </w:rPr>
      </w:pPr>
      <w:r>
        <w:t xml:space="preserve"> </w:t>
      </w:r>
    </w:p>
    <w:p w14:paraId="3F00F588" w14:textId="77777777" w:rsidR="001D0E2E" w:rsidRDefault="001D0E2E">
      <w:pPr>
        <w:spacing w:after="160" w:line="259" w:lineRule="auto"/>
        <w:ind w:left="0" w:firstLine="0"/>
        <w:rPr>
          <w:ins w:id="923" w:author="Andrew Fryer" w:date="2017-06-12T12:56:00Z"/>
        </w:rPr>
      </w:pPr>
      <w:ins w:id="924" w:author="Andrew Fryer" w:date="2017-06-12T12:56:00Z">
        <w:r>
          <w:br w:type="page"/>
        </w:r>
      </w:ins>
    </w:p>
    <w:p w14:paraId="750863C6" w14:textId="77777777" w:rsidR="00DE08F4" w:rsidRDefault="00DE08F4">
      <w:pPr>
        <w:spacing w:after="0" w:line="259" w:lineRule="auto"/>
        <w:ind w:left="0" w:firstLine="0"/>
      </w:pPr>
    </w:p>
    <w:p w14:paraId="7BDCBBF9" w14:textId="77777777" w:rsidR="00DE08F4" w:rsidRDefault="00132227">
      <w:pPr>
        <w:pStyle w:val="Heading1"/>
        <w:ind w:left="-5"/>
      </w:pPr>
      <w:bookmarkStart w:id="925" w:name="_Toc429567320"/>
      <w:r>
        <w:t>Interactive Data Exploration</w:t>
      </w:r>
      <w:bookmarkEnd w:id="925"/>
      <w:r>
        <w:t xml:space="preserve"> </w:t>
      </w:r>
    </w:p>
    <w:p w14:paraId="5E243AF0" w14:textId="39D6B756" w:rsidR="00DE08F4" w:rsidRDefault="00132227">
      <w:pPr>
        <w:spacing w:after="210"/>
        <w:ind w:left="-5"/>
      </w:pPr>
      <w:r>
        <w:t>In this section</w:t>
      </w:r>
      <w:ins w:id="926" w:author="Amy Nicholson" w:date="2017-07-13T19:47:00Z">
        <w:r w:rsidR="005A6452">
          <w:t>,</w:t>
        </w:r>
      </w:ins>
      <w:r>
        <w:t xml:space="preserve"> we will learn the key parts of the Power BI desktop,</w:t>
      </w:r>
      <w:ins w:id="927" w:author="Amy Nicholson" w:date="2017-07-13T19:47:00Z">
        <w:r w:rsidR="005A6452">
          <w:t xml:space="preserve"> to</w:t>
        </w:r>
      </w:ins>
      <w:r>
        <w:t xml:space="preserve"> do ad-hoc exploration of the data. </w:t>
      </w:r>
    </w:p>
    <w:p w14:paraId="2EF5F037" w14:textId="77777777" w:rsidR="00DE08F4" w:rsidRDefault="00132227">
      <w:pPr>
        <w:pStyle w:val="Heading2"/>
        <w:ind w:left="-5"/>
      </w:pPr>
      <w:bookmarkStart w:id="928" w:name="_Toc429567321"/>
      <w:r>
        <w:t>Understanding the Power BI Desktop</w:t>
      </w:r>
      <w:bookmarkEnd w:id="928"/>
      <w:r>
        <w:t xml:space="preserve">  </w:t>
      </w:r>
    </w:p>
    <w:tbl>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Change w:id="929" w:author="Andrew Fryer (@DEEPFAT)" w:date="2017-06-12T02:32:00Z">
          <w:tblPr>
            <w:tblStyle w:val="TableGrid1"/>
            <w:tblW w:w="14307" w:type="dxa"/>
            <w:tblInd w:w="5" w:type="dxa"/>
            <w:tblLayout w:type="fixed"/>
            <w:tblCellMar>
              <w:top w:w="45" w:type="dxa"/>
              <w:left w:w="105" w:type="dxa"/>
              <w:bottom w:w="30" w:type="dxa"/>
              <w:right w:w="74" w:type="dxa"/>
            </w:tblCellMar>
            <w:tblLook w:val="04A0" w:firstRow="1" w:lastRow="0" w:firstColumn="1" w:lastColumn="0" w:noHBand="0" w:noVBand="1"/>
          </w:tblPr>
        </w:tblPrChange>
      </w:tblPr>
      <w:tblGrid>
        <w:gridCol w:w="5235"/>
        <w:gridCol w:w="9072"/>
        <w:tblGridChange w:id="930">
          <w:tblGrid>
            <w:gridCol w:w="360"/>
            <w:gridCol w:w="360"/>
          </w:tblGrid>
        </w:tblGridChange>
      </w:tblGrid>
      <w:tr w:rsidR="00DE08F4" w14:paraId="2086E6CB" w14:textId="77777777" w:rsidTr="2F252EEF">
        <w:trPr>
          <w:trHeight w:val="75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321C521" w14:textId="0E3B9610" w:rsidR="00DE08F4" w:rsidRDefault="00132227">
            <w:pPr>
              <w:pStyle w:val="ListParagraph"/>
              <w:numPr>
                <w:ilvl w:val="0"/>
                <w:numId w:val="94"/>
              </w:numPr>
              <w:pPrChange w:id="932" w:author="Andrew Fryer (@DEEPFAT)" w:date="2017-07-03T07:31:00Z">
                <w:pPr>
                  <w:numPr>
                    <w:numId w:val="17"/>
                  </w:numPr>
                  <w:spacing w:after="35" w:line="258" w:lineRule="auto"/>
                  <w:ind w:left="567" w:hanging="360"/>
                </w:pPr>
              </w:pPrChange>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pPr>
              <w:pStyle w:val="ListParagraph"/>
              <w:numPr>
                <w:ilvl w:val="0"/>
                <w:numId w:val="94"/>
              </w:numPr>
              <w:pPrChange w:id="933" w:author="Andrew Fryer (@DEEPFAT)" w:date="2017-07-03T07:31:00Z">
                <w:pPr>
                  <w:numPr>
                    <w:numId w:val="17"/>
                  </w:numPr>
                  <w:spacing w:after="35" w:line="258" w:lineRule="auto"/>
                  <w:ind w:left="567" w:hanging="360"/>
                </w:pPr>
              </w:pPrChange>
            </w:pPr>
            <w:r>
              <w:t xml:space="preserve">On the top you see the Home tab where the most common operations you perform are available.  </w:t>
            </w:r>
          </w:p>
          <w:p w14:paraId="005E895C" w14:textId="77777777" w:rsidR="00DE08F4" w:rsidRDefault="00132227">
            <w:pPr>
              <w:pStyle w:val="ListParagraph"/>
              <w:numPr>
                <w:ilvl w:val="0"/>
                <w:numId w:val="94"/>
              </w:numPr>
              <w:pPrChange w:id="934" w:author="Andrew Fryer (@DEEPFAT)" w:date="2017-07-03T07:31:00Z">
                <w:pPr>
                  <w:numPr>
                    <w:numId w:val="17"/>
                  </w:numPr>
                  <w:spacing w:after="40" w:line="253" w:lineRule="auto"/>
                  <w:ind w:left="567" w:hanging="360"/>
                </w:pPr>
              </w:pPrChange>
            </w:pPr>
            <w:r w:rsidRPr="00910AA7">
              <w:rPr>
                <w:b/>
                <w:bCs/>
              </w:rPr>
              <w:t>Fields</w:t>
            </w:r>
            <w:r>
              <w:t xml:space="preserve"> </w:t>
            </w:r>
            <w:del w:id="935" w:author="Amy Nicholson" w:date="2017-07-13T19:48:00Z">
              <w:r w:rsidDel="00CD6E2D">
                <w:delText xml:space="preserve"> </w:delText>
              </w:r>
            </w:del>
            <w:r>
              <w:t xml:space="preserve">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181D4B60"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" path="m,l132588,76962,,153924,,xe" filled="f" strokecolor="#787878" strokeweight=".96pt">
                        <v:stroke miterlimit="83231f" joinstyle="miter"/>
                        <v:path arrowok="t" textboxrect="0,0,132588,153924"/>
                      </v:shape>
                      <w10:anchorlock/>
                    </v:group>
                  </w:pict>
                </mc:Fallback>
              </mc:AlternateContent>
            </w:r>
          </w:p>
          <w:p w14:paraId="45C84605" w14:textId="3F6490CD" w:rsidR="00DE08F4" w:rsidRDefault="00132227">
            <w:pPr>
              <w:pStyle w:val="ListParagraph"/>
              <w:numPr>
                <w:ilvl w:val="0"/>
                <w:numId w:val="94"/>
              </w:numPr>
              <w:pPrChange w:id="936" w:author="Andrew Fryer (@DEEPFAT)" w:date="2017-07-03T07:31:00Z">
                <w:pPr>
                  <w:numPr>
                    <w:numId w:val="17"/>
                  </w:numPr>
                  <w:spacing w:after="32" w:line="258" w:lineRule="auto"/>
                  <w:ind w:left="567" w:hanging="360"/>
                </w:pPr>
              </w:pPrChange>
            </w:pPr>
            <w:r w:rsidRPr="00910AA7">
              <w:rPr>
                <w:b/>
                <w:bCs/>
              </w:rPr>
              <w:t>Visualizations</w:t>
            </w:r>
            <w:r>
              <w:t xml:space="preserve"> window on the right allows you to select various visualizations, add the right columns to the axis or values of the visual and </w:t>
            </w:r>
            <w:del w:id="937" w:author="Amy Nicholson" w:date="2017-07-13T19:48:00Z">
              <w:r w:rsidDel="00CD6E2D">
                <w:delText>als</w:delText>
              </w:r>
            </w:del>
            <w:del w:id="938" w:author="Amy Nicholson" w:date="2017-07-13T19:49:00Z">
              <w:r w:rsidDel="00CD6E2D">
                <w:delText xml:space="preserve">o </w:delText>
              </w:r>
            </w:del>
            <w:r>
              <w:t xml:space="preserve">allows you to add the columns to the filter. </w:t>
            </w:r>
          </w:p>
          <w:p w14:paraId="26F84A89" w14:textId="67F603AA" w:rsidR="00302F0F" w:rsidRDefault="00132227">
            <w:pPr>
              <w:pStyle w:val="ListParagraph"/>
              <w:numPr>
                <w:ilvl w:val="0"/>
                <w:numId w:val="94"/>
              </w:numPr>
              <w:rPr>
                <w:ins w:id="939" w:author="Andrew Fryer" w:date="2017-06-12T15:01:00Z"/>
              </w:rPr>
              <w:pPrChange w:id="940" w:author="Andrew Fryer (@DEEPFAT)" w:date="2017-07-03T07:31:00Z">
                <w:pPr>
                  <w:spacing w:after="0" w:line="259" w:lineRule="auto"/>
                  <w:ind w:left="723" w:firstLine="0"/>
                </w:pPr>
              </w:pPrChange>
            </w:pPr>
            <w:r>
              <w:t>The cent</w:t>
            </w:r>
            <w:ins w:id="941" w:author="Andrew Fryer" w:date="2017-06-12T14:22:00Z">
              <w:r w:rsidR="004B7C7C">
                <w:t>r</w:t>
              </w:r>
            </w:ins>
            <w:r>
              <w:t>e</w:t>
            </w:r>
            <w:del w:id="942" w:author="Andrew Fryer" w:date="2017-06-12T14:22:00Z">
              <w:r w:rsidDel="004B7C7C">
                <w:delText>r</w:delText>
              </w:r>
            </w:del>
            <w:r>
              <w:t xml:space="preserve"> white space is the canvas where you will be adding the visuals</w:t>
            </w:r>
            <w:ins w:id="943" w:author="Andrew Fryer" w:date="2017-06-12T15:01:00Z">
              <w:r w:rsidR="00302F0F">
                <w:t>.</w:t>
              </w:r>
            </w:ins>
          </w:p>
          <w:p w14:paraId="2F32FF1E" w14:textId="02894F4B" w:rsidR="00DE08F4" w:rsidRDefault="00302F0F">
            <w:pPr>
              <w:pStyle w:val="ListParagraph"/>
              <w:numPr>
                <w:ilvl w:val="0"/>
                <w:numId w:val="94"/>
              </w:numPr>
              <w:rPr>
                <w:ins w:id="944" w:author="Andrew Fryer" w:date="2017-06-12T15:00:00Z"/>
              </w:rPr>
              <w:pPrChange w:id="945" w:author="Andrew Fryer (@DEEPFAT)" w:date="2017-07-03T07:31:00Z">
                <w:pPr>
                  <w:numPr>
                    <w:numId w:val="17"/>
                  </w:numPr>
                  <w:spacing w:after="33" w:line="259" w:lineRule="auto"/>
                  <w:ind w:left="567" w:hanging="360"/>
                </w:pPr>
              </w:pPrChange>
            </w:pPr>
            <w:ins w:id="946" w:author="Andrew Fryer" w:date="2017-06-12T15:01:00Z">
              <w:r>
                <w:t>On the left si</w:t>
              </w:r>
            </w:ins>
            <w:ins w:id="947" w:author="Amy Nicholson" w:date="2017-07-13T19:49:00Z">
              <w:r w:rsidR="00CD6E2D">
                <w:t>d</w:t>
              </w:r>
            </w:ins>
            <w:ins w:id="948" w:author="Andrew Fryer" w:date="2017-06-12T15:01:00Z">
              <w:del w:id="949" w:author="Amy Nicholson" w:date="2017-07-13T19:49:00Z">
                <w:r w:rsidDel="00CD6E2D">
                  <w:delText>z</w:delText>
                </w:r>
              </w:del>
              <w:r>
                <w:t>e you have three icons for Report, Data and Relationships. Switching between these allows you to see the data and the relationships between the tables</w:t>
              </w:r>
            </w:ins>
            <w:r w:rsidR="00132227">
              <w:t xml:space="preserve"> </w:t>
            </w:r>
          </w:p>
          <w:p w14:paraId="5330DF7E" w14:textId="15BBF4AD" w:rsidR="00302F0F" w:rsidDel="00302F0F" w:rsidRDefault="00302F0F" w:rsidP="006F4654">
            <w:pPr>
              <w:numPr>
                <w:ilvl w:val="0"/>
                <w:numId w:val="17"/>
              </w:numPr>
              <w:spacing w:after="33" w:line="259" w:lineRule="auto"/>
              <w:ind w:left="567" w:hanging="360"/>
              <w:rPr>
                <w:del w:id="950" w:author="Andrew Fryer" w:date="2017-06-12T15:00:00Z"/>
              </w:rPr>
            </w:pPr>
          </w:p>
          <w:p w14:paraId="14B67AA9" w14:textId="4ED60BA7" w:rsidR="00DE0D6D" w:rsidDel="00302F0F" w:rsidRDefault="00132227">
            <w:pPr>
              <w:spacing w:after="0" w:line="259" w:lineRule="auto"/>
              <w:ind w:left="0" w:firstLine="0"/>
              <w:rPr>
                <w:del w:id="951" w:author="Andrew Fryer" w:date="2017-06-12T15:01:00Z"/>
              </w:rPr>
              <w:pPrChange w:id="952" w:author="Andrew Fryer" w:date="2017-06-12T15:00:00Z">
                <w:pPr>
                  <w:spacing w:after="0" w:line="259" w:lineRule="auto"/>
                  <w:ind w:left="723" w:firstLine="0"/>
                </w:pPr>
              </w:pPrChange>
            </w:pPr>
            <w:del w:id="953" w:author="Andrew Fryer" w:date="2017-06-12T15:01:00Z">
              <w:r w:rsidDel="00302F0F">
                <w:delText xml:space="preserve">On the left size you have three icons, Report, Data and Relationships. Switching between these allows you to see the </w:delText>
              </w:r>
              <w:r w:rsidR="00DE0D6D" w:rsidDel="00302F0F">
                <w:delText xml:space="preserve">data and the relationships between the tables. </w:delText>
              </w:r>
            </w:del>
          </w:p>
          <w:p w14:paraId="76B15769" w14:textId="144923A3" w:rsidR="00DE08F4" w:rsidRDefault="00DE08F4">
            <w:pPr>
              <w:spacing w:after="0" w:line="259" w:lineRule="auto"/>
              <w:ind w:left="0" w:firstLine="0"/>
              <w:pPrChange w:id="954" w:author="Andrew Fryer" w:date="2017-06-12T15:01:00Z">
                <w:pPr>
                  <w:spacing w:after="0" w:line="259" w:lineRule="auto"/>
                  <w:ind w:left="567" w:firstLine="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55"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7355C7" w14:textId="705807AA" w:rsidR="00DE08F4" w:rsidRDefault="00E23593" w:rsidP="00EE410F">
            <w:pPr>
              <w:spacing w:after="43" w:line="259" w:lineRule="auto"/>
              <w:ind w:left="0" w:firstLine="0"/>
            </w:pPr>
            <w:ins w:id="956" w:author="Andrew Fryer" w:date="2017-06-12T15:00:00Z">
              <w:r>
                <w:rPr>
                  <w:noProof/>
                </w:rPr>
                <w:drawing>
                  <wp:inline distT="0" distB="0" distL="0" distR="0" wp14:anchorId="7C2B0794" wp14:editId="19CEBEAA">
                    <wp:extent cx="5647055" cy="381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7055" cy="3811270"/>
                            </a:xfrm>
                            <a:prstGeom prst="rect">
                              <a:avLst/>
                            </a:prstGeom>
                          </pic:spPr>
                        </pic:pic>
                      </a:graphicData>
                    </a:graphic>
                  </wp:inline>
                </w:drawing>
              </w:r>
            </w:ins>
            <w:del w:id="957" w:author="Andrew Fryer" w:date="2017-06-12T15:00:00Z">
              <w:r w:rsidR="00132227" w:rsidDel="00E23593">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83"/>
                            <a:stretch>
                              <a:fillRect/>
                            </a:stretch>
                          </pic:blipFill>
                          <pic:spPr>
                            <a:xfrm>
                              <a:off x="0" y="0"/>
                              <a:ext cx="5420995" cy="4104005"/>
                            </a:xfrm>
                            <a:prstGeom prst="rect">
                              <a:avLst/>
                            </a:prstGeom>
                          </pic:spPr>
                        </pic:pic>
                      </a:graphicData>
                    </a:graphic>
                  </wp:inline>
                </w:drawing>
              </w:r>
            </w:del>
          </w:p>
          <w:p w14:paraId="3FAE65DF" w14:textId="77777777" w:rsidR="00DE08F4" w:rsidRDefault="00132227">
            <w:pPr>
              <w:spacing w:after="0" w:line="259" w:lineRule="auto"/>
              <w:ind w:left="0" w:firstLine="0"/>
              <w:pPrChange w:id="958" w:author="Andrew Fryer" w:date="2017-06-12T15:02:00Z">
                <w:pPr>
                  <w:spacing w:after="0" w:line="259" w:lineRule="auto"/>
                  <w:ind w:left="361" w:firstLine="0"/>
                </w:pPr>
              </w:pPrChange>
            </w:pPr>
            <w:del w:id="959" w:author="Andrew Fryer" w:date="2017-06-12T15:02:00Z">
              <w:r w:rsidDel="00302F0F">
                <w:delText xml:space="preserve"> </w:delText>
              </w:r>
            </w:del>
          </w:p>
        </w:tc>
      </w:tr>
    </w:tbl>
    <w:p w14:paraId="7250B7DC" w14:textId="77777777" w:rsidR="00DE08F4" w:rsidRDefault="00DE08F4">
      <w:pPr>
        <w:spacing w:after="0" w:line="259" w:lineRule="auto"/>
        <w:ind w:left="-1440" w:right="14394" w:firstLine="0"/>
      </w:pPr>
    </w:p>
    <w:tbl>
      <w:tblPr>
        <w:tblStyle w:val="TableGrid1"/>
        <w:tblW w:w="14307" w:type="dxa"/>
        <w:tblInd w:w="5" w:type="dxa"/>
        <w:tblCellMar>
          <w:top w:w="45" w:type="dxa"/>
          <w:left w:w="105" w:type="dxa"/>
          <w:bottom w:w="188" w:type="dxa"/>
          <w:right w:w="63" w:type="dxa"/>
        </w:tblCellMar>
        <w:tblLook w:val="04A0" w:firstRow="1" w:lastRow="0" w:firstColumn="1" w:lastColumn="0" w:noHBand="0" w:noVBand="1"/>
        <w:tblPrChange w:id="960" w:author="Andrew Fryer (@DEEPFAT)" w:date="2017-06-12T02:32:00Z">
          <w:tblPr>
            <w:tblStyle w:val="TableGrid1"/>
            <w:tblW w:w="14307" w:type="dxa"/>
            <w:tblInd w:w="5" w:type="dxa"/>
            <w:tblCellMar>
              <w:top w:w="45" w:type="dxa"/>
              <w:left w:w="105" w:type="dxa"/>
              <w:bottom w:w="188" w:type="dxa"/>
              <w:right w:w="63" w:type="dxa"/>
            </w:tblCellMar>
            <w:tblLook w:val="04A0" w:firstRow="1" w:lastRow="0" w:firstColumn="1" w:lastColumn="0" w:noHBand="0" w:noVBand="1"/>
          </w:tblPr>
        </w:tblPrChange>
      </w:tblPr>
      <w:tblGrid>
        <w:gridCol w:w="5235"/>
        <w:gridCol w:w="9072"/>
        <w:tblGridChange w:id="961">
          <w:tblGrid>
            <w:gridCol w:w="360"/>
            <w:gridCol w:w="360"/>
          </w:tblGrid>
        </w:tblGridChange>
      </w:tblGrid>
      <w:tr w:rsidR="00DE08F4" w14:paraId="23DBADCD"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6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FB94B7D" w14:textId="466B6E01" w:rsidR="00DE08F4" w:rsidDel="00302F0F" w:rsidRDefault="00132227">
            <w:pPr>
              <w:pStyle w:val="ListParagraph"/>
              <w:rPr>
                <w:del w:id="963" w:author="Unknown"/>
              </w:rPr>
              <w:pPrChange w:id="964" w:author="Andrew Fryer (@DEEPFAT)" w:date="2017-07-03T07:31:00Z">
                <w:pPr>
                  <w:spacing w:after="35" w:line="258" w:lineRule="auto"/>
                  <w:ind w:left="723" w:firstLine="0"/>
                </w:pPr>
              </w:pPrChange>
            </w:pPr>
            <w:r>
              <w:lastRenderedPageBreak/>
              <w:t>Click on the Data icon. You should notice a new tab Mode</w:t>
            </w:r>
            <w:ins w:id="965" w:author="Andrew Fryer" w:date="2017-06-12T15:08:00Z">
              <w:r w:rsidR="00302F0F">
                <w:t>l</w:t>
              </w:r>
            </w:ins>
            <w:r>
              <w:t>ling</w:t>
            </w:r>
            <w:del w:id="966" w:author="Andrew Fryer" w:date="2017-06-12T15:03:00Z">
              <w:r w:rsidDel="00302F0F">
                <w:delText xml:space="preserve"> can be seen as seen in the figure</w:delText>
              </w:r>
            </w:del>
            <w:r>
              <w:t xml:space="preserve">. </w:t>
            </w:r>
            <w:del w:id="967" w:author="Andrew Fryer" w:date="2017-06-12T15:03:00Z">
              <w:r w:rsidDel="00302F0F">
                <w:delText>We call a</w:delText>
              </w:r>
            </w:del>
            <w:ins w:id="968" w:author="Andrew Fryer" w:date="2017-06-12T15:03:00Z">
              <w:r w:rsidR="00302F0F">
                <w:t>A</w:t>
              </w:r>
            </w:ins>
            <w:r>
              <w:t xml:space="preserve">ll the tables you have imported </w:t>
            </w:r>
            <w:ins w:id="969" w:author="Andrew Fryer" w:date="2017-06-12T15:03:00Z">
              <w:r w:rsidR="00302F0F">
                <w:t xml:space="preserve">comprise a </w:t>
              </w:r>
            </w:ins>
            <w:del w:id="970" w:author="Andrew Fryer" w:date="2017-06-12T15:03:00Z">
              <w:r w:rsidDel="00302F0F">
                <w:delText xml:space="preserve">as a </w:delText>
              </w:r>
            </w:del>
            <w:r>
              <w:t xml:space="preserve">data model. </w:t>
            </w:r>
            <w:del w:id="971" w:author="Andrew Fryer" w:date="2017-06-12T15:03:00Z">
              <w:r w:rsidDel="00302F0F">
                <w:delText xml:space="preserve">The key reason you are in this tab is to guide you through </w:delText>
              </w:r>
            </w:del>
            <w:ins w:id="972" w:author="Andrew Fryer" w:date="2017-06-12T15:03:00Z">
              <w:r w:rsidR="00302F0F">
                <w:t>However</w:t>
              </w:r>
            </w:ins>
            <w:ins w:id="973" w:author="Amy Nicholson" w:date="2017-07-13T19:49:00Z">
              <w:r w:rsidR="00CD6E2D">
                <w:t>,</w:t>
              </w:r>
            </w:ins>
            <w:ins w:id="974" w:author="Andrew Fryer" w:date="2017-06-12T15:03:00Z">
              <w:r w:rsidR="00302F0F">
                <w:t xml:space="preserve"> we need to explore and enhance the model before we can use it for visualisations</w:t>
              </w:r>
            </w:ins>
            <w:ins w:id="975" w:author="Andrew Fryer" w:date="2017-06-12T15:05:00Z">
              <w:r w:rsidR="00302F0F">
                <w:t>.</w:t>
              </w:r>
            </w:ins>
          </w:p>
          <w:p w14:paraId="334FCF72" w14:textId="77777777" w:rsidR="00302F0F" w:rsidRDefault="00302F0F">
            <w:pPr>
              <w:pStyle w:val="ListParagraph"/>
              <w:rPr>
                <w:ins w:id="976" w:author="Andrew Fryer" w:date="2017-06-12T15:05:00Z"/>
              </w:rPr>
              <w:pPrChange w:id="977" w:author="Andrew Fryer (@DEEPFAT)" w:date="2017-07-03T07:31:00Z">
                <w:pPr>
                  <w:numPr>
                    <w:numId w:val="18"/>
                  </w:numPr>
                  <w:spacing w:after="0" w:line="258" w:lineRule="auto"/>
                  <w:ind w:left="360" w:right="7" w:hanging="360"/>
                </w:pPr>
              </w:pPrChange>
            </w:pPr>
          </w:p>
          <w:p w14:paraId="431F91A8" w14:textId="5F666835" w:rsidR="00442320" w:rsidDel="00302F0F" w:rsidRDefault="00132227">
            <w:pPr>
              <w:pStyle w:val="ListParagraph"/>
              <w:rPr>
                <w:del w:id="978" w:author="Andrew Fryer" w:date="2017-06-12T15:04:00Z"/>
              </w:rPr>
              <w:pPrChange w:id="979" w:author="Andrew Fryer (@DEEPFAT)" w:date="2017-07-03T07:31:00Z">
                <w:pPr>
                  <w:spacing w:after="35" w:line="258" w:lineRule="auto"/>
                  <w:ind w:left="723" w:firstLine="0"/>
                </w:pPr>
              </w:pPrChange>
            </w:pPr>
            <w:del w:id="980" w:author="Andrew Fryer" w:date="2017-06-12T15:04:00Z">
              <w:r w:rsidDel="00302F0F">
                <w:delText>performing data model enhancements as you explore the data.</w:delText>
              </w:r>
            </w:del>
          </w:p>
          <w:p w14:paraId="1291D8BF" w14:textId="605557EF" w:rsidR="00DE08F4" w:rsidRDefault="00442320">
            <w:pPr>
              <w:pStyle w:val="ListParagraph"/>
              <w:pPrChange w:id="981" w:author="Andrew Fryer (@DEEPFAT)" w:date="2017-07-03T07:31:00Z">
                <w:pPr>
                  <w:spacing w:after="35" w:line="258" w:lineRule="auto"/>
                  <w:ind w:left="723" w:firstLine="0"/>
                </w:pPr>
              </w:pPrChange>
            </w:pPr>
            <w:r>
              <w:t>Choose the Sales table and the Revenue column. Currently it is a Decimal Data Type. But under Format choose Currency ($ United States)</w:t>
            </w:r>
          </w:p>
          <w:p w14:paraId="0034E52B" w14:textId="77777777" w:rsidR="00DE08F4" w:rsidRDefault="00132227">
            <w:pPr>
              <w:pStyle w:val="ListParagraph"/>
              <w:numPr>
                <w:ilvl w:val="0"/>
                <w:numId w:val="94"/>
              </w:numPr>
              <w:pPrChange w:id="982" w:author="Andrew Fryer (@DEEPFAT)" w:date="2017-07-03T07:31:00Z">
                <w:pPr>
                  <w:numPr>
                    <w:numId w:val="18"/>
                  </w:numPr>
                  <w:spacing w:after="33" w:line="259" w:lineRule="auto"/>
                  <w:ind w:left="360" w:right="7" w:hanging="360"/>
                </w:pPr>
              </w:pPrChange>
            </w:pPr>
            <w:r>
              <w:t xml:space="preserve">Click on the Sales Table in the </w:t>
            </w:r>
            <w:r w:rsidRPr="00302F0F">
              <w:rPr>
                <w:rPrChange w:id="983" w:author="Andrew Fryer" w:date="2017-06-12T15:05:00Z">
                  <w:rPr>
                    <w:b/>
                  </w:rPr>
                </w:rPrChange>
              </w:rPr>
              <w:t>Fields</w:t>
            </w:r>
            <w:r>
              <w:t xml:space="preserve"> as shown in the figure. </w:t>
            </w:r>
          </w:p>
          <w:p w14:paraId="08484491" w14:textId="367F20A1" w:rsidR="00DE08F4" w:rsidRDefault="00132227">
            <w:pPr>
              <w:pStyle w:val="ListParagraph"/>
              <w:numPr>
                <w:ilvl w:val="0"/>
                <w:numId w:val="94"/>
              </w:numPr>
              <w:pPrChange w:id="984" w:author="Andrew Fryer (@DEEPFAT)" w:date="2017-07-03T07:31:00Z">
                <w:pPr>
                  <w:numPr>
                    <w:numId w:val="18"/>
                  </w:numPr>
                  <w:spacing w:after="35" w:line="258" w:lineRule="auto"/>
                  <w:ind w:left="360" w:right="7" w:hanging="360"/>
                </w:pPr>
              </w:pPrChange>
            </w:pPr>
            <w:r>
              <w:t>You will see the data values for each of the columns. You can see the total number of rows in the Sales table to be ~</w:t>
            </w:r>
            <w:ins w:id="985" w:author="Andrew Fryer (@DEEPFAT)" w:date="2017-06-15T09:32:00Z">
              <w:r w:rsidR="00623224">
                <w:t>1</w:t>
              </w:r>
            </w:ins>
            <w:r>
              <w:t>1</w:t>
            </w:r>
            <w:del w:id="986" w:author="Andrew Fryer" w:date="2017-06-12T15:08:00Z">
              <w:r w:rsidDel="00302F0F">
                <w:delText>1</w:delText>
              </w:r>
            </w:del>
            <w:r>
              <w:t xml:space="preserve"> Million rows.  </w:t>
            </w:r>
          </w:p>
          <w:p w14:paraId="767579CF" w14:textId="77777777" w:rsidR="00623224" w:rsidRDefault="00132227">
            <w:pPr>
              <w:pStyle w:val="ListParagraph"/>
              <w:numPr>
                <w:ilvl w:val="0"/>
                <w:numId w:val="94"/>
              </w:numPr>
              <w:rPr>
                <w:ins w:id="987" w:author="Andrew Fryer (@DEEPFAT)" w:date="2017-06-15T09:33:00Z"/>
              </w:rPr>
              <w:pPrChange w:id="988" w:author="Andrew Fryer (@DEEPFAT)" w:date="2017-07-03T07:31:00Z">
                <w:pPr>
                  <w:numPr>
                    <w:numId w:val="18"/>
                  </w:numPr>
                  <w:spacing w:after="0" w:line="259" w:lineRule="auto"/>
                  <w:ind w:left="360" w:right="7" w:hanging="360"/>
                </w:pPr>
              </w:pPrChange>
            </w:pPr>
            <w:r>
              <w:t xml:space="preserve">Move the slider from top to bottom and you can see the various rows of this table. You should observe how fast you are able to navigate through </w:t>
            </w:r>
            <w:del w:id="989" w:author="Andrew Fryer" w:date="2017-06-12T15:08:00Z">
              <w:r w:rsidDel="00302F0F">
                <w:delText>~ 11 Million</w:delText>
              </w:r>
            </w:del>
            <w:ins w:id="990" w:author="Andrew Fryer" w:date="2017-06-12T15:08:00Z">
              <w:r w:rsidR="00302F0F">
                <w:t>the</w:t>
              </w:r>
            </w:ins>
            <w:r>
              <w:t xml:space="preserve"> rows.</w:t>
            </w:r>
          </w:p>
          <w:p w14:paraId="577B2D04" w14:textId="204E9E82" w:rsidR="00DE08F4" w:rsidRDefault="00623224">
            <w:pPr>
              <w:spacing w:after="33" w:line="259" w:lineRule="auto"/>
              <w:ind w:left="0" w:firstLine="0"/>
              <w:pPrChange w:id="991" w:author="Andrew Fryer (@DEEPFAT)" w:date="2017-06-15T09:34:00Z">
                <w:pPr>
                  <w:numPr>
                    <w:numId w:val="18"/>
                  </w:numPr>
                  <w:spacing w:after="0" w:line="259" w:lineRule="auto"/>
                  <w:ind w:left="360" w:right="7" w:hanging="360"/>
                </w:pPr>
              </w:pPrChange>
            </w:pPr>
            <w:ins w:id="992" w:author="Andrew Fryer (@DEEPFAT)" w:date="2017-06-15T09:33:00Z">
              <w:r>
                <w:t>You may wish to make changes to the date format for the UK so try that if you have time</w:t>
              </w:r>
            </w:ins>
            <w:r w:rsidR="00132227">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99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B74EC0C" w14:textId="3C3668A6" w:rsidR="00442320" w:rsidRDefault="00442320" w:rsidP="00DE0D6D">
            <w:pPr>
              <w:spacing w:after="0" w:line="259" w:lineRule="auto"/>
              <w:ind w:left="0" w:right="65" w:firstLine="0"/>
            </w:pPr>
            <w:r>
              <w:rPr>
                <w:noProof/>
              </w:rPr>
              <mc:AlternateContent>
                <mc:Choice Requires="wps">
                  <w:drawing>
                    <wp:anchor distT="0" distB="0" distL="114300" distR="114300" simplePos="0" relativeHeight="251659264" behindDoc="0" locked="0" layoutInCell="1" allowOverlap="1" wp14:anchorId="1C079F68" wp14:editId="429CC995">
                      <wp:simplePos x="0" y="0"/>
                      <wp:positionH relativeFrom="column">
                        <wp:posOffset>986155</wp:posOffset>
                      </wp:positionH>
                      <wp:positionV relativeFrom="paragraph">
                        <wp:posOffset>99060</wp:posOffset>
                      </wp:positionV>
                      <wp:extent cx="752475" cy="327025"/>
                      <wp:effectExtent l="19050" t="19050" r="28575" b="15875"/>
                      <wp:wrapNone/>
                      <wp:docPr id="6" name="Rectangle 6"/>
                      <wp:cNvGraphicFramePr/>
                      <a:graphic xmlns:a="http://schemas.openxmlformats.org/drawingml/2006/main">
                        <a:graphicData uri="http://schemas.microsoft.com/office/word/2010/wordprocessingShape">
                          <wps:wsp>
                            <wps:cNvSpPr/>
                            <wps:spPr>
                              <a:xfrm>
                                <a:off x="0" y="0"/>
                                <a:ext cx="752475" cy="32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6C99D" id="Rectangle 6" o:spid="_x0000_s1026" style="position:absolute;margin-left:77.65pt;margin-top:7.8pt;width:59.2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" filled="f" strokecolor="red" strokeweight="2.25pt"/>
                  </w:pict>
                </mc:Fallback>
              </mc:AlternateContent>
            </w:r>
            <w:r>
              <w:rPr>
                <w:noProof/>
              </w:rPr>
              <w:drawing>
                <wp:inline distT="0" distB="0" distL="0" distR="0" wp14:anchorId="4C8D1306" wp14:editId="11D44BD6">
                  <wp:extent cx="3067050" cy="15057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389"/>
                          <a:stretch/>
                        </pic:blipFill>
                        <pic:spPr bwMode="auto">
                          <a:xfrm>
                            <a:off x="0" y="0"/>
                            <a:ext cx="3084659" cy="1514392"/>
                          </a:xfrm>
                          <a:prstGeom prst="rect">
                            <a:avLst/>
                          </a:prstGeom>
                          <a:ln>
                            <a:noFill/>
                          </a:ln>
                          <a:extLst>
                            <a:ext uri="{53640926-AAD7-44D8-BBD7-CCE9431645EC}">
                              <a14:shadowObscured xmlns:a14="http://schemas.microsoft.com/office/drawing/2010/main"/>
                            </a:ext>
                          </a:extLst>
                        </pic:spPr>
                      </pic:pic>
                    </a:graphicData>
                  </a:graphic>
                </wp:inline>
              </w:drawing>
            </w:r>
          </w:p>
          <w:p w14:paraId="3F735556" w14:textId="77777777" w:rsidR="00442320" w:rsidRDefault="00442320" w:rsidP="00DE0D6D">
            <w:pPr>
              <w:spacing w:after="0" w:line="259" w:lineRule="auto"/>
              <w:ind w:left="0" w:right="65" w:firstLine="0"/>
            </w:pPr>
            <w:r>
              <w:rPr>
                <w:noProof/>
              </w:rPr>
              <w:drawing>
                <wp:inline distT="0" distB="0" distL="0" distR="0" wp14:anchorId="7CAC3FFD" wp14:editId="78872185">
                  <wp:extent cx="1858139" cy="532849"/>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0699" cy="533583"/>
                          </a:xfrm>
                          <a:prstGeom prst="rect">
                            <a:avLst/>
                          </a:prstGeom>
                        </pic:spPr>
                      </pic:pic>
                    </a:graphicData>
                  </a:graphic>
                </wp:inline>
              </w:drawing>
            </w:r>
          </w:p>
          <w:p w14:paraId="5772CA6A" w14:textId="77777777" w:rsidR="00442320" w:rsidRDefault="00442320" w:rsidP="00DE0D6D">
            <w:pPr>
              <w:spacing w:after="0" w:line="259" w:lineRule="auto"/>
              <w:ind w:left="0" w:right="65" w:firstLine="0"/>
            </w:pPr>
          </w:p>
          <w:p w14:paraId="2D3BFD00" w14:textId="10ECD8EB" w:rsidR="00DE08F4" w:rsidRDefault="00302F0F" w:rsidP="00DE0D6D">
            <w:pPr>
              <w:spacing w:after="0" w:line="259" w:lineRule="auto"/>
              <w:ind w:left="0" w:right="65" w:firstLine="0"/>
            </w:pPr>
            <w:ins w:id="994" w:author="Andrew Fryer" w:date="2017-06-12T15:07:00Z">
              <w:r>
                <w:rPr>
                  <w:noProof/>
                </w:rPr>
                <w:drawing>
                  <wp:inline distT="0" distB="0" distL="0" distR="0" wp14:anchorId="694A5775" wp14:editId="76960D99">
                    <wp:extent cx="5220937" cy="3495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8056" cy="3513833"/>
                            </a:xfrm>
                            <a:prstGeom prst="rect">
                              <a:avLst/>
                            </a:prstGeom>
                          </pic:spPr>
                        </pic:pic>
                      </a:graphicData>
                    </a:graphic>
                  </wp:inline>
                </w:drawing>
              </w:r>
            </w:ins>
            <w:del w:id="995" w:author="Andrew Fryer" w:date="2017-06-12T15:07:00Z">
              <w:r w:rsidR="00132227" w:rsidDel="00302F0F">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87"/>
                            <a:stretch>
                              <a:fillRect/>
                            </a:stretch>
                          </pic:blipFill>
                          <pic:spPr>
                            <a:xfrm>
                              <a:off x="0" y="0"/>
                              <a:ext cx="5360035" cy="3136900"/>
                            </a:xfrm>
                            <a:prstGeom prst="rect">
                              <a:avLst/>
                            </a:prstGeom>
                          </pic:spPr>
                        </pic:pic>
                      </a:graphicData>
                    </a:graphic>
                  </wp:inline>
                </w:drawing>
              </w:r>
            </w:del>
            <w:r w:rsidR="00132227">
              <w:t xml:space="preserve"> </w:t>
            </w:r>
          </w:p>
          <w:p w14:paraId="2B7ADF77" w14:textId="1B32B755" w:rsidR="00442320" w:rsidRDefault="00442320" w:rsidP="00DE0D6D">
            <w:pPr>
              <w:spacing w:after="0" w:line="259" w:lineRule="auto"/>
              <w:ind w:left="0" w:right="65" w:firstLine="0"/>
            </w:pPr>
          </w:p>
        </w:tc>
      </w:tr>
    </w:tbl>
    <w:p w14:paraId="3DA75595" w14:textId="77777777" w:rsidR="00DE08F4" w:rsidRDefault="00DE08F4">
      <w:pPr>
        <w:spacing w:after="0" w:line="259" w:lineRule="auto"/>
        <w:ind w:left="-1440" w:right="1607" w:firstLine="0"/>
      </w:pPr>
    </w:p>
    <w:tbl>
      <w:tblPr>
        <w:tblStyle w:val="TableGrid1"/>
        <w:tblW w:w="14307" w:type="dxa"/>
        <w:tblInd w:w="5" w:type="dxa"/>
        <w:tblLayout w:type="fixed"/>
        <w:tblCellMar>
          <w:top w:w="113" w:type="dxa"/>
          <w:left w:w="105" w:type="dxa"/>
          <w:right w:w="69" w:type="dxa"/>
        </w:tblCellMar>
        <w:tblLook w:val="04A0" w:firstRow="1" w:lastRow="0" w:firstColumn="1" w:lastColumn="0" w:noHBand="0" w:noVBand="1"/>
        <w:tblPrChange w:id="996" w:author="Andrew Fryer (@DEEPFAT)" w:date="2017-06-12T02:32:00Z">
          <w:tblPr>
            <w:tblStyle w:val="TableGrid1"/>
            <w:tblW w:w="14307" w:type="dxa"/>
            <w:tblInd w:w="5" w:type="dxa"/>
            <w:tblLayout w:type="fixed"/>
            <w:tblCellMar>
              <w:top w:w="113" w:type="dxa"/>
              <w:left w:w="105" w:type="dxa"/>
              <w:right w:w="69" w:type="dxa"/>
            </w:tblCellMar>
            <w:tblLook w:val="04A0" w:firstRow="1" w:lastRow="0" w:firstColumn="1" w:lastColumn="0" w:noHBand="0" w:noVBand="1"/>
          </w:tblPr>
        </w:tblPrChange>
      </w:tblPr>
      <w:tblGrid>
        <w:gridCol w:w="5235"/>
        <w:gridCol w:w="9072"/>
        <w:tblGridChange w:id="997">
          <w:tblGrid>
            <w:gridCol w:w="360"/>
            <w:gridCol w:w="360"/>
            <w:gridCol w:w="4515"/>
            <w:gridCol w:w="9072"/>
          </w:tblGrid>
        </w:tblGridChange>
      </w:tblGrid>
      <w:tr w:rsidR="00DE08F4" w14:paraId="0307C746" w14:textId="77777777" w:rsidTr="2F252EEF">
        <w:trPr>
          <w:trHeight w:val="8447"/>
          <w:trPrChange w:id="99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99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78B133D" w14:textId="77777777" w:rsidR="00DE08F4" w:rsidDel="004E440A" w:rsidRDefault="00132227">
            <w:pPr>
              <w:pStyle w:val="ListParagraph"/>
              <w:numPr>
                <w:ilvl w:val="0"/>
                <w:numId w:val="94"/>
              </w:numPr>
              <w:rPr>
                <w:del w:id="1000" w:author="Amy Nicholson" w:date="2017-07-13T19:50:00Z"/>
              </w:rPr>
              <w:pPrChange w:id="1001" w:author="Andrew Fryer (@DEEPFAT)" w:date="2017-07-03T07:31:00Z">
                <w:pPr>
                  <w:numPr>
                    <w:numId w:val="19"/>
                  </w:numPr>
                  <w:spacing w:after="0" w:line="259" w:lineRule="auto"/>
                  <w:ind w:left="360" w:hanging="360"/>
                </w:pPr>
              </w:pPrChange>
            </w:pPr>
            <w:r>
              <w:lastRenderedPageBreak/>
              <w:t xml:space="preserve">Click on the </w:t>
            </w:r>
            <w:r w:rsidRPr="00302F0F">
              <w:rPr>
                <w:rPrChange w:id="1002" w:author="Andrew Fryer" w:date="2017-06-12T15:08:00Z">
                  <w:rPr>
                    <w:b/>
                  </w:rPr>
                </w:rPrChange>
              </w:rPr>
              <w:t>Relationships</w:t>
            </w:r>
            <w:r>
              <w:t xml:space="preserve"> icon. You will see the tables you have imported along with some </w:t>
            </w:r>
          </w:p>
          <w:p w14:paraId="0D6DEA66" w14:textId="60651869" w:rsidR="00DE08F4" w:rsidDel="00302F0F" w:rsidRDefault="00132227">
            <w:pPr>
              <w:pStyle w:val="ListParagraph"/>
              <w:numPr>
                <w:ilvl w:val="0"/>
                <w:numId w:val="94"/>
              </w:numPr>
              <w:rPr>
                <w:del w:id="1003" w:author="Andrew Fryer" w:date="2017-06-12T15:09:00Z"/>
              </w:rPr>
              <w:pPrChange w:id="1004" w:author="Amy Nicholson" w:date="2017-07-13T19:50:00Z">
                <w:pPr>
                  <w:spacing w:after="33" w:line="259" w:lineRule="auto"/>
                  <w:ind w:left="723" w:firstLine="0"/>
                </w:pPr>
              </w:pPrChange>
            </w:pPr>
            <w:r>
              <w:t xml:space="preserve">relationships as well. The Power BI Desktop automatically infers relationships between the tables.  </w:t>
            </w:r>
            <w:r w:rsidR="00C96C70">
              <w:t>However</w:t>
            </w:r>
            <w:ins w:id="1005" w:author="Amy Nicholson" w:date="2017-07-13T19:50:00Z">
              <w:r w:rsidR="004E440A">
                <w:t>,</w:t>
              </w:r>
            </w:ins>
            <w:r w:rsidR="00C96C70">
              <w:t xml:space="preserve"> this process is not perfect:</w:t>
            </w:r>
            <w:ins w:id="1006" w:author="Andrew Fryer" w:date="2017-06-12T15:09:00Z">
              <w:r w:rsidR="00302F0F">
                <w:t xml:space="preserve"> - </w:t>
              </w:r>
            </w:ins>
          </w:p>
          <w:p w14:paraId="4CC5F95C" w14:textId="72F7C71C" w:rsidR="00DE08F4" w:rsidRDefault="00C96C70">
            <w:pPr>
              <w:pStyle w:val="ListParagraph"/>
              <w:numPr>
                <w:ilvl w:val="0"/>
                <w:numId w:val="94"/>
              </w:numPr>
              <w:pPrChange w:id="1007" w:author="Amy Nicholson" w:date="2017-07-13T19:50:00Z">
                <w:pPr>
                  <w:numPr>
                    <w:numId w:val="19"/>
                  </w:numPr>
                  <w:spacing w:after="34" w:line="258" w:lineRule="auto"/>
                  <w:ind w:left="360" w:hanging="360"/>
                </w:pPr>
              </w:pPrChange>
            </w:pPr>
            <w:del w:id="1008" w:author="Andrew Fryer" w:date="2017-06-12T15:09:00Z">
              <w:r w:rsidDel="00302F0F">
                <w:delText>F</w:delText>
              </w:r>
            </w:del>
            <w:ins w:id="1009" w:author="Andrew Fryer" w:date="2017-06-12T15:09:00Z">
              <w:r w:rsidR="00302F0F">
                <w:t>F</w:t>
              </w:r>
            </w:ins>
            <w:r>
              <w:t xml:space="preserve">or example there is no link between Sales and </w:t>
            </w:r>
            <w:del w:id="1010" w:author="Andrew Fryer" w:date="2017-06-12T15:13:00Z">
              <w:r w:rsidDel="009C73C0">
                <w:delText xml:space="preserve">Data </w:delText>
              </w:r>
            </w:del>
            <w:ins w:id="1011" w:author="Andrew Fryer" w:date="2017-06-12T15:13:00Z">
              <w:r w:rsidR="009C73C0">
                <w:t xml:space="preserve">Geography </w:t>
              </w:r>
            </w:ins>
            <w:r>
              <w:t xml:space="preserve">and </w:t>
            </w:r>
            <w:del w:id="1012" w:author="Andrew Fryer" w:date="2017-06-12T15:13:00Z">
              <w:r w:rsidDel="009C73C0">
                <w:delText xml:space="preserve">although it’s not apparent on the diagram the link between Sales to Geography is not correct. </w:delText>
              </w:r>
            </w:del>
            <w:ins w:id="1013" w:author="Andrew Fryer" w:date="2017-06-12T15:09:00Z">
              <w:r w:rsidR="00302F0F">
                <w:t>If we were to use the data without fixing these problems then the results will be incorrect in some way</w:t>
              </w:r>
            </w:ins>
          </w:p>
          <w:p w14:paraId="20B14334" w14:textId="32298F02" w:rsidR="00DE08F4" w:rsidRDefault="00DE08F4">
            <w:pPr>
              <w:spacing w:after="0" w:line="259" w:lineRule="auto"/>
              <w:ind w:left="363" w:firstLine="0"/>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1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B6BD644" w14:textId="7D332EED" w:rsidR="00DE08F4" w:rsidRDefault="00C96C70" w:rsidP="00DE0D6D">
            <w:pPr>
              <w:spacing w:after="0" w:line="259" w:lineRule="auto"/>
              <w:ind w:left="0" w:firstLine="0"/>
            </w:pPr>
            <w:del w:id="1015" w:author="Andrew Fryer" w:date="2017-06-12T15:13:00Z">
              <w:r w:rsidDel="009C73C0">
                <w:rPr>
                  <w:noProof/>
                </w:rPr>
                <w:drawing>
                  <wp:inline distT="0" distB="0" distL="0" distR="0" wp14:anchorId="458E4920" wp14:editId="5DADCD29">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4517" cy="2950099"/>
                            </a:xfrm>
                            <a:prstGeom prst="rect">
                              <a:avLst/>
                            </a:prstGeom>
                          </pic:spPr>
                        </pic:pic>
                      </a:graphicData>
                    </a:graphic>
                  </wp:inline>
                </w:drawing>
              </w:r>
            </w:del>
            <w:ins w:id="1016" w:author="Andrew Fryer" w:date="2017-06-12T15:13:00Z">
              <w:r w:rsidR="009C73C0">
                <w:rPr>
                  <w:noProof/>
                </w:rPr>
                <w:t xml:space="preserve"> </w:t>
              </w:r>
              <w:r w:rsidR="009C73C0">
                <w:rPr>
                  <w:noProof/>
                </w:rPr>
                <w:drawing>
                  <wp:inline distT="0" distB="0" distL="0" distR="0" wp14:anchorId="4FA7B591" wp14:editId="6FED49C0">
                    <wp:extent cx="5650230" cy="38150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0230" cy="3815080"/>
                            </a:xfrm>
                            <a:prstGeom prst="rect">
                              <a:avLst/>
                            </a:prstGeom>
                          </pic:spPr>
                        </pic:pic>
                      </a:graphicData>
                    </a:graphic>
                  </wp:inline>
                </w:drawing>
              </w:r>
            </w:ins>
            <w:r w:rsidR="00132227">
              <w:t xml:space="preserve"> </w:t>
            </w:r>
          </w:p>
        </w:tc>
      </w:tr>
      <w:tr w:rsidR="009C73C0" w14:paraId="1B7C04A6" w14:textId="77777777" w:rsidTr="2F252EEF">
        <w:trPr>
          <w:trHeight w:val="8447"/>
          <w:ins w:id="1017" w:author="Andrew Fryer" w:date="2017-06-12T15:14: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76C48" w14:textId="77777777" w:rsidR="00C103F0" w:rsidRDefault="009C73C0">
            <w:pPr>
              <w:pStyle w:val="ListParagraph"/>
              <w:numPr>
                <w:ilvl w:val="0"/>
                <w:numId w:val="94"/>
              </w:numPr>
              <w:rPr>
                <w:ins w:id="1018" w:author="Andrew Fryer" w:date="2017-06-12T15:20:00Z"/>
              </w:rPr>
              <w:pPrChange w:id="1019" w:author="Andrew Fryer (@DEEPFAT)" w:date="2017-07-03T07:31:00Z">
                <w:pPr>
                  <w:numPr>
                    <w:numId w:val="19"/>
                  </w:numPr>
                  <w:spacing w:after="0" w:line="259" w:lineRule="auto"/>
                  <w:ind w:left="360" w:hanging="360"/>
                </w:pPr>
              </w:pPrChange>
            </w:pPr>
            <w:ins w:id="1020" w:author="Andrew Fryer" w:date="2017-06-12T15:14:00Z">
              <w:r>
                <w:lastRenderedPageBreak/>
                <w:t xml:space="preserve">We can show this by quickly creating a grid on a report.  </w:t>
              </w:r>
            </w:ins>
          </w:p>
          <w:p w14:paraId="217C02E1" w14:textId="77777777" w:rsidR="009C73C0" w:rsidRDefault="009C73C0">
            <w:pPr>
              <w:pStyle w:val="ListParagraph"/>
              <w:numPr>
                <w:ilvl w:val="1"/>
                <w:numId w:val="19"/>
              </w:numPr>
              <w:rPr>
                <w:ins w:id="1021" w:author="Andrew Fryer" w:date="2017-06-12T15:21:00Z"/>
              </w:rPr>
              <w:pPrChange w:id="1022" w:author="Andrew Fryer (@DEEPFAT)" w:date="2017-07-03T07:31:00Z">
                <w:pPr>
                  <w:numPr>
                    <w:numId w:val="19"/>
                  </w:numPr>
                  <w:spacing w:after="0" w:line="259" w:lineRule="auto"/>
                  <w:ind w:left="360" w:hanging="360"/>
                </w:pPr>
              </w:pPrChange>
            </w:pPr>
            <w:ins w:id="1023" w:author="Andrew Fryer" w:date="2017-06-12T15:14:00Z">
              <w:r>
                <w:t>Click on</w:t>
              </w:r>
              <w:r w:rsidR="00C103F0">
                <w:t xml:space="preserve"> the graph icon on the left</w:t>
              </w:r>
            </w:ins>
          </w:p>
          <w:p w14:paraId="75A32AF3" w14:textId="77777777" w:rsidR="00C103F0" w:rsidRDefault="00C103F0">
            <w:pPr>
              <w:pStyle w:val="ListParagraph"/>
              <w:numPr>
                <w:ilvl w:val="1"/>
                <w:numId w:val="19"/>
              </w:numPr>
              <w:rPr>
                <w:ins w:id="1024" w:author="Andrew Fryer" w:date="2017-06-12T15:21:00Z"/>
              </w:rPr>
              <w:pPrChange w:id="1025" w:author="Andrew Fryer (@DEEPFAT)" w:date="2017-07-03T07:31:00Z">
                <w:pPr>
                  <w:numPr>
                    <w:numId w:val="19"/>
                  </w:numPr>
                  <w:spacing w:after="0" w:line="259" w:lineRule="auto"/>
                  <w:ind w:left="360" w:hanging="360"/>
                </w:pPr>
              </w:pPrChange>
            </w:pPr>
            <w:ins w:id="1026" w:author="Andrew Fryer" w:date="2017-06-12T15:21:00Z">
              <w:r>
                <w:t>Drag a grid onto the report page</w:t>
              </w:r>
            </w:ins>
          </w:p>
          <w:p w14:paraId="674752E0" w14:textId="7FED4BBC" w:rsidR="00C103F0" w:rsidRDefault="00C103F0">
            <w:pPr>
              <w:pStyle w:val="ListParagraph"/>
              <w:numPr>
                <w:ilvl w:val="1"/>
                <w:numId w:val="19"/>
              </w:numPr>
              <w:rPr>
                <w:ins w:id="1027" w:author="Andrew Fryer" w:date="2017-06-12T15:22:00Z"/>
              </w:rPr>
              <w:pPrChange w:id="1028" w:author="Andrew Fryer (@DEEPFAT)" w:date="2017-07-03T07:31:00Z">
                <w:pPr>
                  <w:numPr>
                    <w:numId w:val="19"/>
                  </w:numPr>
                  <w:spacing w:after="0" w:line="259" w:lineRule="auto"/>
                  <w:ind w:left="360" w:hanging="360"/>
                </w:pPr>
              </w:pPrChange>
            </w:pPr>
            <w:ins w:id="1029" w:author="Andrew Fryer" w:date="2017-06-12T15:21:00Z">
              <w:r>
                <w:t xml:space="preserve">Expand the </w:t>
              </w:r>
            </w:ins>
            <w:ins w:id="1030" w:author="Andrew Fryer" w:date="2017-06-12T15:22:00Z">
              <w:r>
                <w:t>G</w:t>
              </w:r>
            </w:ins>
            <w:ins w:id="1031" w:author="Andrew Fryer" w:date="2017-06-12T15:21:00Z">
              <w:r>
                <w:t xml:space="preserve">eography </w:t>
              </w:r>
            </w:ins>
            <w:ins w:id="1032" w:author="Andrew Fryer" w:date="2017-06-12T15:22:00Z">
              <w:r>
                <w:t>query</w:t>
              </w:r>
            </w:ins>
            <w:ins w:id="1033" w:author="Andrew Fryer" w:date="2017-06-12T15:21:00Z">
              <w:r>
                <w:t xml:space="preserve"> and</w:t>
              </w:r>
            </w:ins>
            <w:ins w:id="1034" w:author="Andrew Fryer" w:date="2017-06-12T15:22:00Z">
              <w:r>
                <w:t xml:space="preserve"> </w:t>
              </w:r>
            </w:ins>
            <w:ins w:id="1035" w:author="Andrew Fryer" w:date="2017-06-12T15:21:00Z">
              <w:r>
                <w:t>check</w:t>
              </w:r>
            </w:ins>
            <w:ins w:id="1036" w:author="Andrew Fryer" w:date="2017-06-12T15:22:00Z">
              <w:r>
                <w:t xml:space="preserve"> </w:t>
              </w:r>
            </w:ins>
            <w:ins w:id="1037" w:author="Andrew Fryer" w:date="2017-06-12T15:21:00Z">
              <w:r>
                <w:t>Country</w:t>
              </w:r>
            </w:ins>
          </w:p>
          <w:p w14:paraId="20D89404" w14:textId="77777777" w:rsidR="00C103F0" w:rsidRDefault="00C103F0">
            <w:pPr>
              <w:pStyle w:val="ListParagraph"/>
              <w:numPr>
                <w:ilvl w:val="1"/>
                <w:numId w:val="19"/>
              </w:numPr>
              <w:rPr>
                <w:ins w:id="1038" w:author="Andrew Fryer" w:date="2017-06-12T15:23:00Z"/>
              </w:rPr>
              <w:pPrChange w:id="1039" w:author="Andrew Fryer (@DEEPFAT)" w:date="2017-07-03T07:31:00Z">
                <w:pPr>
                  <w:numPr>
                    <w:numId w:val="19"/>
                  </w:numPr>
                  <w:spacing w:after="0" w:line="259" w:lineRule="auto"/>
                  <w:ind w:left="360" w:hanging="360"/>
                </w:pPr>
              </w:pPrChange>
            </w:pPr>
            <w:ins w:id="1040" w:author="Andrew Fryer" w:date="2017-06-12T15:22:00Z">
              <w:r>
                <w:t>Expand Sales and check Revenue</w:t>
              </w:r>
            </w:ins>
          </w:p>
          <w:p w14:paraId="71442E31" w14:textId="77777777" w:rsidR="00C103F0" w:rsidRDefault="00C103F0">
            <w:pPr>
              <w:pStyle w:val="ListParagraph"/>
              <w:numPr>
                <w:ilvl w:val="0"/>
                <w:numId w:val="94"/>
              </w:numPr>
              <w:rPr>
                <w:ins w:id="1041" w:author="Andrew Fryer" w:date="2017-06-12T15:25:00Z"/>
              </w:rPr>
              <w:pPrChange w:id="1042" w:author="Andrew Fryer (@DEEPFAT)" w:date="2017-07-03T07:31:00Z">
                <w:pPr>
                  <w:numPr>
                    <w:numId w:val="19"/>
                  </w:numPr>
                  <w:spacing w:after="0" w:line="259" w:lineRule="auto"/>
                  <w:ind w:left="360" w:hanging="360"/>
                </w:pPr>
              </w:pPrChange>
            </w:pPr>
            <w:ins w:id="1043" w:author="Andrew Fryer" w:date="2017-06-12T15:23:00Z">
              <w:r>
                <w:t xml:space="preserve">Notice that the total for each country is the same and is the same as the total. This is because the relationships are not properly defined </w:t>
              </w:r>
            </w:ins>
          </w:p>
          <w:p w14:paraId="7C12928E" w14:textId="53AC4D7C" w:rsidR="00C103F0" w:rsidRDefault="00C103F0">
            <w:pPr>
              <w:pStyle w:val="ListParagraph"/>
              <w:numPr>
                <w:ilvl w:val="0"/>
                <w:numId w:val="94"/>
              </w:numPr>
              <w:rPr>
                <w:ins w:id="1044" w:author="Andrew Fryer" w:date="2017-06-12T15:14:00Z"/>
              </w:rPr>
              <w:pPrChange w:id="1045" w:author="Andrew Fryer (@DEEPFAT)" w:date="2017-07-03T07:31:00Z">
                <w:pPr>
                  <w:numPr>
                    <w:numId w:val="19"/>
                  </w:numPr>
                  <w:spacing w:after="0" w:line="259" w:lineRule="auto"/>
                  <w:ind w:left="360" w:hanging="360"/>
                </w:pPr>
              </w:pPrChange>
            </w:pPr>
            <w:ins w:id="1046" w:author="Andrew Fryer" w:date="2017-06-12T15:25:00Z">
              <w:r>
                <w:t xml:space="preserve">Let’s go back to the relationships </w:t>
              </w:r>
            </w:ins>
            <w:ins w:id="1047" w:author="Andrew Fryer" w:date="2017-06-12T15:26:00Z">
              <w:r>
                <w:t xml:space="preserve">(the bottom icon on the left of Power BI) </w:t>
              </w:r>
            </w:ins>
            <w:ins w:id="1048" w:author="Andrew Fryer" w:date="2017-06-12T15:25:00Z">
              <w:r>
                <w:t xml:space="preserve">and </w:t>
              </w:r>
            </w:ins>
            <w:ins w:id="1049" w:author="Andrew Fryer" w:date="2017-06-12T15:41:00Z">
              <w:r w:rsidR="001709D6">
                <w:t xml:space="preserve">see if we can </w:t>
              </w:r>
            </w:ins>
            <w:ins w:id="1050" w:author="Andrew Fryer" w:date="2017-06-12T15:25:00Z">
              <w:r>
                <w:t>fix that</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D517C" w14:textId="6F4C1F55" w:rsidR="009C73C0" w:rsidRDefault="009C73C0" w:rsidP="00DE0D6D">
            <w:pPr>
              <w:spacing w:after="0" w:line="259" w:lineRule="auto"/>
              <w:ind w:left="0" w:firstLine="0"/>
              <w:rPr>
                <w:ins w:id="1051" w:author="Andrew Fryer" w:date="2017-06-12T15:14:00Z"/>
                <w:noProof/>
              </w:rPr>
            </w:pPr>
            <w:ins w:id="1052" w:author="Andrew Fryer" w:date="2017-06-12T15:20:00Z">
              <w:r>
                <w:rPr>
                  <w:noProof/>
                </w:rPr>
                <w:drawing>
                  <wp:inline distT="0" distB="0" distL="0" distR="0" wp14:anchorId="565AF118" wp14:editId="79E01CC7">
                    <wp:extent cx="5650230" cy="3515360"/>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0230" cy="3515360"/>
                            </a:xfrm>
                            <a:prstGeom prst="rect">
                              <a:avLst/>
                            </a:prstGeom>
                          </pic:spPr>
                        </pic:pic>
                      </a:graphicData>
                    </a:graphic>
                  </wp:inline>
                </w:drawing>
              </w:r>
            </w:ins>
          </w:p>
        </w:tc>
      </w:tr>
      <w:tr w:rsidR="00C96C70" w14:paraId="0CE7964B" w14:textId="77777777" w:rsidTr="2F252EEF">
        <w:trPr>
          <w:trHeight w:val="8447"/>
          <w:trPrChange w:id="1053"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3A92395" w14:textId="77777777" w:rsidR="00C103F0" w:rsidRDefault="00C96C70">
            <w:pPr>
              <w:pStyle w:val="ListParagraph"/>
              <w:numPr>
                <w:ilvl w:val="0"/>
                <w:numId w:val="94"/>
              </w:numPr>
              <w:rPr>
                <w:ins w:id="1055" w:author="Andrew Fryer" w:date="2017-06-12T15:29:00Z"/>
              </w:rPr>
              <w:pPrChange w:id="1056" w:author="Andrew Fryer (@DEEPFAT)" w:date="2017-07-03T07:31:00Z">
                <w:pPr>
                  <w:numPr>
                    <w:numId w:val="19"/>
                  </w:numPr>
                  <w:spacing w:after="0" w:line="259" w:lineRule="auto"/>
                  <w:ind w:left="360" w:hanging="360"/>
                </w:pPr>
              </w:pPrChange>
            </w:pPr>
            <w:del w:id="1057" w:author="Andrew Fryer" w:date="2017-06-12T15:27:00Z">
              <w:r w:rsidDel="00C103F0">
                <w:lastRenderedPageBreak/>
                <w:delText xml:space="preserve">Click on the line connecting </w:delText>
              </w:r>
              <w:r w:rsidRPr="00DA2978" w:rsidDel="00C103F0">
                <w:rPr>
                  <w:rPrChange w:id="1058" w:author="Andrew Fryer (@DEEPFAT)" w:date="2017-07-03T07:15:00Z">
                    <w:rPr>
                      <w:b/>
                      <w:bCs/>
                    </w:rPr>
                  </w:rPrChange>
                </w:rPr>
                <w:delText>Sales</w:delText>
              </w:r>
              <w:r w:rsidDel="00C103F0">
                <w:delText xml:space="preserve"> and </w:delText>
              </w:r>
              <w:r w:rsidRPr="00DA2978" w:rsidDel="00C103F0">
                <w:rPr>
                  <w:rPrChange w:id="1059" w:author="Andrew Fryer (@DEEPFAT)" w:date="2017-07-03T07:15:00Z">
                    <w:rPr>
                      <w:b/>
                      <w:bCs/>
                    </w:rPr>
                  </w:rPrChange>
                </w:rPr>
                <w:delText>Geography</w:delText>
              </w:r>
              <w:r w:rsidRPr="00DA2978" w:rsidDel="00C103F0">
                <w:rPr>
                  <w:rPrChange w:id="1060" w:author="Andrew Fryer (@DEEPFAT)" w:date="2017-07-03T07:15:00Z">
                    <w:rPr>
                      <w:b/>
                      <w:noProof/>
                    </w:rPr>
                  </w:rPrChange>
                </w:rPr>
                <w:delText xml:space="preserve"> </w:delText>
              </w:r>
              <w:r w:rsidDel="00C103F0">
                <w:delText xml:space="preserve">to see details of the join.  The </w:delText>
              </w:r>
              <w:r w:rsidRPr="00DA2978" w:rsidDel="00C103F0">
                <w:rPr>
                  <w:rPrChange w:id="1061" w:author="Andrew Fryer (@DEEPFAT)" w:date="2017-07-03T07:15:00Z">
                    <w:rPr>
                      <w:b/>
                      <w:bCs/>
                      <w:noProof/>
                    </w:rPr>
                  </w:rPrChange>
                </w:rPr>
                <w:delText>Sales.SalesID</w:delText>
              </w:r>
              <w:r w:rsidDel="00C103F0">
                <w:delText xml:space="preserve"> is the primary key of the </w:delText>
              </w:r>
              <w:r w:rsidRPr="00DA2978" w:rsidDel="00C103F0">
                <w:rPr>
                  <w:rPrChange w:id="1062" w:author="Andrew Fryer (@DEEPFAT)" w:date="2017-07-03T07:15:00Z">
                    <w:rPr>
                      <w:b/>
                      <w:bCs/>
                      <w:noProof/>
                    </w:rPr>
                  </w:rPrChange>
                </w:rPr>
                <w:delText>Sales</w:delText>
              </w:r>
              <w:r w:rsidDel="00C103F0">
                <w:delText xml:space="preserve"> table in Azure DW, not a foreign key linking sales to primary key of the </w:delText>
              </w:r>
              <w:r w:rsidRPr="00DA2978" w:rsidDel="00C103F0">
                <w:rPr>
                  <w:rPrChange w:id="1063" w:author="Andrew Fryer (@DEEPFAT)" w:date="2017-07-03T07:15:00Z">
                    <w:rPr>
                      <w:b/>
                      <w:bCs/>
                      <w:noProof/>
                    </w:rPr>
                  </w:rPrChange>
                </w:rPr>
                <w:delText>Geography</w:delText>
              </w:r>
              <w:r w:rsidDel="00C103F0">
                <w:delText xml:space="preserve"> table, </w:delText>
              </w:r>
              <w:r w:rsidRPr="00DA2978" w:rsidDel="00C103F0">
                <w:rPr>
                  <w:rPrChange w:id="1064" w:author="Andrew Fryer (@DEEPFAT)" w:date="2017-07-03T07:15:00Z">
                    <w:rPr>
                      <w:b/>
                      <w:bCs/>
                      <w:noProof/>
                    </w:rPr>
                  </w:rPrChange>
                </w:rPr>
                <w:delText>Geography.ID.</w:delText>
              </w:r>
              <w:r w:rsidDel="00C103F0">
                <w:delText xml:space="preserve"> However we can’t easily create the right realtionship from here as we need to </w:delText>
              </w:r>
              <w:r w:rsidR="006D0142" w:rsidDel="00C103F0">
                <w:delText xml:space="preserve">use a combination of zip and country in each table to make the join so for now click </w:delText>
              </w:r>
              <w:r w:rsidR="006D0142" w:rsidRPr="00DA2978" w:rsidDel="00C103F0">
                <w:rPr>
                  <w:rPrChange w:id="1065" w:author="Andrew Fryer (@DEEPFAT)" w:date="2017-07-03T07:15:00Z">
                    <w:rPr>
                      <w:b/>
                      <w:bCs/>
                      <w:noProof/>
                    </w:rPr>
                  </w:rPrChange>
                </w:rPr>
                <w:delText>Cancel.</w:delText>
              </w:r>
            </w:del>
            <w:ins w:id="1066" w:author="Andrew Fryer" w:date="2017-06-12T15:27:00Z">
              <w:r w:rsidR="00C103F0">
                <w:t xml:space="preserve">Before we do that let’s look at a relationship that is correct – click on the line between Sales and Date to see its </w:t>
              </w:r>
            </w:ins>
            <w:ins w:id="1067" w:author="Andrew Fryer" w:date="2017-06-12T15:28:00Z">
              <w:r w:rsidR="00C103F0">
                <w:t>properties.  We have a many to one relationship from Sales.</w:t>
              </w:r>
            </w:ins>
            <w:ins w:id="1068" w:author="Andrew Fryer" w:date="2017-06-12T15:29:00Z">
              <w:r w:rsidR="00C103F0">
                <w:t>Date</w:t>
              </w:r>
            </w:ins>
            <w:ins w:id="1069" w:author="Andrew Fryer" w:date="2017-06-12T15:28:00Z">
              <w:r w:rsidR="00C103F0">
                <w:t xml:space="preserve"> to Date</w:t>
              </w:r>
            </w:ins>
            <w:ins w:id="1070" w:author="Andrew Fryer" w:date="2017-06-12T15:29:00Z">
              <w:r w:rsidR="00C103F0">
                <w:t>.Date.</w:t>
              </w:r>
            </w:ins>
          </w:p>
          <w:p w14:paraId="10649A11" w14:textId="77777777" w:rsidR="00C96C70" w:rsidRDefault="00C96C70">
            <w:pPr>
              <w:spacing w:after="0" w:line="259" w:lineRule="auto"/>
              <w:ind w:left="360" w:firstLine="0"/>
              <w:rPr>
                <w:ins w:id="1071" w:author="Andrew Fryer (@DEEPFAT)" w:date="2017-06-15T09:36:00Z"/>
              </w:rPr>
              <w:pPrChange w:id="1072" w:author="Andrew Fryer" w:date="2017-06-12T15:40:00Z">
                <w:pPr>
                  <w:numPr>
                    <w:numId w:val="19"/>
                  </w:numPr>
                  <w:spacing w:after="0" w:line="259" w:lineRule="auto"/>
                  <w:ind w:left="360" w:hanging="360"/>
                </w:pPr>
              </w:pPrChange>
            </w:pPr>
          </w:p>
          <w:p w14:paraId="2DD42FB3" w14:textId="0EA9CA71" w:rsidR="004427AC" w:rsidRDefault="004427AC">
            <w:pPr>
              <w:spacing w:after="0" w:line="259" w:lineRule="auto"/>
              <w:ind w:left="0" w:firstLine="0"/>
              <w:jc w:val="both"/>
              <w:pPrChange w:id="1073" w:author="Andrew Fryer (@DEEPFAT)" w:date="2017-06-15T09:37:00Z">
                <w:pPr>
                  <w:numPr>
                    <w:numId w:val="19"/>
                  </w:numPr>
                  <w:spacing w:after="0" w:line="259" w:lineRule="auto"/>
                  <w:ind w:left="360" w:hanging="360"/>
                </w:pPr>
              </w:pPrChange>
            </w:pPr>
            <w:ins w:id="1074" w:author="Andrew Fryer (@DEEPFAT)" w:date="2017-06-15T09:36:00Z">
              <w:r>
                <w:t>This has been inherited either because we got the data from a database,</w:t>
              </w:r>
            </w:ins>
            <w:ins w:id="1075" w:author="Andrew Fryer (@DEEPFAT)" w:date="2017-06-15T09:37:00Z">
              <w:r>
                <w:t xml:space="preserve"> the names of the columns are the same and the data type are the same.  H</w:t>
              </w:r>
            </w:ins>
            <w:ins w:id="1076" w:author="Andrew Fryer (@DEEPFAT)" w:date="2017-06-15T09:38:00Z">
              <w:r>
                <w:t>owever</w:t>
              </w:r>
            </w:ins>
            <w:ins w:id="1077" w:author="Amy Nicholson" w:date="2017-07-13T19:51:00Z">
              <w:r w:rsidR="004E440A">
                <w:t>,</w:t>
              </w:r>
            </w:ins>
            <w:ins w:id="1078" w:author="Andrew Fryer (@DEEPFAT)" w:date="2017-06-15T09:38:00Z">
              <w:r>
                <w:t xml:space="preserve"> this is not always the case and so we’ll ALWAY</w:t>
              </w:r>
              <w:del w:id="1079" w:author="Amy Nicholson" w:date="2017-07-13T19:51:00Z">
                <w:r w:rsidDel="004E440A">
                  <w:delText>Y</w:delText>
                </w:r>
              </w:del>
              <w:r>
                <w:t>S want to check what Power BI has done to infer relationships and possibly make changes.</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08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4036AF15" w14:textId="39D07C34" w:rsidR="00C96C70" w:rsidRDefault="00C96C70" w:rsidP="00DE0D6D">
            <w:pPr>
              <w:spacing w:after="0" w:line="259" w:lineRule="auto"/>
              <w:ind w:left="0" w:firstLine="0"/>
            </w:pPr>
            <w:del w:id="1081" w:author="Andrew Fryer" w:date="2017-06-12T15:28:00Z">
              <w:r w:rsidDel="00C103F0">
                <w:rPr>
                  <w:noProof/>
                </w:rPr>
                <w:drawing>
                  <wp:inline distT="0" distB="0" distL="0" distR="0" wp14:anchorId="06CDCC39" wp14:editId="4578418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3139" cy="4265428"/>
                            </a:xfrm>
                            <a:prstGeom prst="rect">
                              <a:avLst/>
                            </a:prstGeom>
                          </pic:spPr>
                        </pic:pic>
                      </a:graphicData>
                    </a:graphic>
                  </wp:inline>
                </w:drawing>
              </w:r>
            </w:del>
            <w:ins w:id="1082" w:author="Andrew Fryer" w:date="2017-06-12T15:28:00Z">
              <w:r w:rsidR="00C103F0">
                <w:rPr>
                  <w:noProof/>
                </w:rPr>
                <w:t xml:space="preserve"> </w:t>
              </w:r>
              <w:del w:id="1083" w:author="Andrew Fryer (@DEEPFAT)" w:date="2017-06-15T09:36:00Z">
                <w:r w:rsidR="00C103F0" w:rsidDel="00623224">
                  <w:rPr>
                    <w:noProof/>
                  </w:rPr>
                  <w:drawing>
                    <wp:inline distT="0" distB="0" distL="0" distR="0" wp14:anchorId="68795F3D" wp14:editId="7D6D9A6E">
                      <wp:extent cx="5650230" cy="4715510"/>
                      <wp:effectExtent l="19050" t="19050" r="2667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50230" cy="4715510"/>
                              </a:xfrm>
                              <a:prstGeom prst="rect">
                                <a:avLst/>
                              </a:prstGeom>
                              <a:ln>
                                <a:solidFill>
                                  <a:schemeClr val="tx2">
                                    <a:lumMod val="50000"/>
                                  </a:schemeClr>
                                </a:solidFill>
                              </a:ln>
                            </pic:spPr>
                          </pic:pic>
                        </a:graphicData>
                      </a:graphic>
                    </wp:inline>
                  </w:drawing>
                </w:r>
              </w:del>
            </w:ins>
            <w:ins w:id="1084" w:author="Andrew Fryer (@DEEPFAT)" w:date="2017-06-15T09:36:00Z">
              <w:r w:rsidR="00623224">
                <w:rPr>
                  <w:noProof/>
                </w:rPr>
                <w:t xml:space="preserve"> </w:t>
              </w:r>
              <w:r w:rsidR="00623224">
                <w:rPr>
                  <w:noProof/>
                </w:rPr>
                <w:drawing>
                  <wp:inline distT="0" distB="0" distL="0" distR="0" wp14:anchorId="11764AB9" wp14:editId="7C42923D">
                    <wp:extent cx="5650230" cy="4860290"/>
                    <wp:effectExtent l="19050" t="19050" r="2667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0230" cy="4860290"/>
                            </a:xfrm>
                            <a:prstGeom prst="rect">
                              <a:avLst/>
                            </a:prstGeom>
                            <a:ln>
                              <a:solidFill>
                                <a:schemeClr val="bg2">
                                  <a:lumMod val="25000"/>
                                </a:schemeClr>
                              </a:solidFill>
                            </a:ln>
                          </pic:spPr>
                        </pic:pic>
                      </a:graphicData>
                    </a:graphic>
                  </wp:inline>
                </w:drawing>
              </w:r>
            </w:ins>
          </w:p>
        </w:tc>
      </w:tr>
      <w:tr w:rsidR="00C103F0" w14:paraId="1F676D4B" w14:textId="77777777" w:rsidTr="2F252EEF">
        <w:trPr>
          <w:trHeight w:val="8447"/>
          <w:ins w:id="1085" w:author="Andrew Fryer" w:date="2017-06-12T15:31: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10438" w14:textId="3F27622E" w:rsidR="00157BEE" w:rsidRDefault="00157BEE">
            <w:pPr>
              <w:pStyle w:val="ListParagraph"/>
              <w:numPr>
                <w:ilvl w:val="0"/>
                <w:numId w:val="94"/>
              </w:numPr>
              <w:rPr>
                <w:ins w:id="1086" w:author="Andrew Fryer" w:date="2017-06-12T15:34:00Z"/>
              </w:rPr>
              <w:pPrChange w:id="1087" w:author="Andrew Fryer (@DEEPFAT)" w:date="2017-07-03T07:31:00Z">
                <w:pPr>
                  <w:numPr>
                    <w:numId w:val="19"/>
                  </w:numPr>
                  <w:spacing w:after="0" w:line="259" w:lineRule="auto"/>
                  <w:ind w:left="360" w:hanging="360"/>
                </w:pPr>
              </w:pPrChange>
            </w:pPr>
            <w:ins w:id="1088" w:author="Andrew Fryer" w:date="2017-06-12T15:32:00Z">
              <w:r>
                <w:lastRenderedPageBreak/>
                <w:t>Drag Country Name on the Sales table to the Geography Country column and let go.  You</w:t>
              </w:r>
            </w:ins>
            <w:ins w:id="1089" w:author="Andrew Fryer" w:date="2017-06-12T15:33:00Z">
              <w:r>
                <w:t>’ll get an error saying that either Country or CountryName has to be unique and Power BI won’t allow the join – which is a good thing as you</w:t>
              </w:r>
            </w:ins>
            <w:ins w:id="1090" w:author="Andrew Fryer" w:date="2017-06-12T15:34:00Z">
              <w:r>
                <w:t>’ll end up with a cartesian product and very large sales numbers which are very</w:t>
              </w:r>
              <w:del w:id="1091" w:author="Amy Nicholson" w:date="2017-07-13T19:52:00Z">
                <w:r w:rsidDel="004E440A">
                  <w:delText xml:space="preserve"> very</w:delText>
                </w:r>
              </w:del>
              <w:r>
                <w:t xml:space="preserve"> wrong!</w:t>
              </w:r>
            </w:ins>
          </w:p>
          <w:p w14:paraId="0782D869" w14:textId="7334007A" w:rsidR="00C103F0" w:rsidRDefault="00157BEE">
            <w:pPr>
              <w:pStyle w:val="ListParagraph"/>
              <w:numPr>
                <w:ilvl w:val="0"/>
                <w:numId w:val="94"/>
              </w:numPr>
              <w:rPr>
                <w:ins w:id="1092" w:author="Andrew Fryer" w:date="2017-06-12T15:41:00Z"/>
              </w:rPr>
              <w:pPrChange w:id="1093" w:author="Andrew Fryer (@DEEPFAT)" w:date="2017-07-03T07:31:00Z">
                <w:pPr>
                  <w:numPr>
                    <w:numId w:val="19"/>
                  </w:numPr>
                  <w:spacing w:after="0" w:line="259" w:lineRule="auto"/>
                  <w:ind w:left="360" w:hanging="360"/>
                </w:pPr>
              </w:pPrChange>
            </w:pPr>
            <w:ins w:id="1094" w:author="Andrew Fryer" w:date="2017-06-12T15:35:00Z">
              <w:r>
                <w:t xml:space="preserve">You might think we could use the </w:t>
              </w:r>
            </w:ins>
            <w:ins w:id="1095" w:author="Andrew Fryer" w:date="2017-06-12T15:34:00Z">
              <w:r>
                <w:t>Zip column</w:t>
              </w:r>
            </w:ins>
            <w:ins w:id="1096" w:author="Andrew Fryer" w:date="2017-06-12T15:35:00Z">
              <w:r>
                <w:t xml:space="preserve"> </w:t>
              </w:r>
              <w:del w:id="1097" w:author="Amy Nicholson" w:date="2017-07-13T19:54:00Z">
                <w:r w:rsidDel="00B03897">
                  <w:delText>instead</w:delText>
                </w:r>
              </w:del>
            </w:ins>
            <w:ins w:id="1098" w:author="Amy Nicholson" w:date="2017-07-13T19:54:00Z">
              <w:r w:rsidR="00B03897">
                <w:t>instead,</w:t>
              </w:r>
            </w:ins>
            <w:ins w:id="1099" w:author="Andrew Fryer" w:date="2017-06-12T15:35:00Z">
              <w:r>
                <w:t xml:space="preserve"> but we get the same error!</w:t>
              </w:r>
            </w:ins>
            <w:ins w:id="1100" w:author="Andrew Fryer" w:date="2017-06-12T15:32:00Z">
              <w:r>
                <w:t xml:space="preserve"> </w:t>
              </w:r>
            </w:ins>
            <w:ins w:id="1101" w:author="Andrew Fryer" w:date="2017-06-12T15:41:00Z">
              <w:r w:rsidR="001709D6">
                <w:t xml:space="preserve"> Why is that?</w:t>
              </w:r>
            </w:ins>
          </w:p>
          <w:p w14:paraId="39C831E1" w14:textId="085A3F8C" w:rsidR="001709D6" w:rsidRDefault="001709D6">
            <w:pPr>
              <w:pStyle w:val="ListParagraph"/>
              <w:numPr>
                <w:ilvl w:val="0"/>
                <w:numId w:val="94"/>
              </w:numPr>
              <w:rPr>
                <w:ins w:id="1102" w:author="Andrew Fryer" w:date="2017-06-12T15:41:00Z"/>
              </w:rPr>
              <w:pPrChange w:id="1103" w:author="Andrew Fryer (@DEEPFAT)" w:date="2017-07-03T07:31:00Z">
                <w:pPr>
                  <w:numPr>
                    <w:numId w:val="19"/>
                  </w:numPr>
                  <w:spacing w:after="0" w:line="259" w:lineRule="auto"/>
                  <w:ind w:left="360" w:hanging="360"/>
                </w:pPr>
              </w:pPrChange>
            </w:pPr>
            <w:ins w:id="1104" w:author="Andrew Fryer" w:date="2017-06-12T15:41:00Z">
              <w:r>
                <w:t xml:space="preserve">We won’t fix this yet but </w:t>
              </w:r>
            </w:ins>
            <w:ins w:id="1105" w:author="Andrew Fryer" w:date="2017-06-12T15:42:00Z">
              <w:r>
                <w:t>remember</w:t>
              </w:r>
            </w:ins>
            <w:ins w:id="1106" w:author="Andrew Fryer" w:date="2017-06-12T15:41:00Z">
              <w:r>
                <w:t xml:space="preserve"> </w:t>
              </w:r>
            </w:ins>
            <w:ins w:id="1107" w:author="Andrew Fryer" w:date="2017-06-12T15:42:00Z">
              <w:r>
                <w:t>that as we go through this lab that without a proper model with good clean data we can’t create accurate reports</w:t>
              </w:r>
            </w:ins>
          </w:p>
          <w:p w14:paraId="441E50D3" w14:textId="1E1ADC51" w:rsidR="001709D6" w:rsidRDefault="001709D6">
            <w:pPr>
              <w:spacing w:after="0" w:line="259" w:lineRule="auto"/>
              <w:ind w:left="0" w:firstLine="0"/>
              <w:rPr>
                <w:ins w:id="1108" w:author="Andrew Fryer" w:date="2017-06-12T15:31:00Z"/>
              </w:rPr>
              <w:pPrChange w:id="1109" w:author="Andrew Fryer" w:date="2017-06-12T15:41:00Z">
                <w:pPr>
                  <w:numPr>
                    <w:numId w:val="19"/>
                  </w:numPr>
                  <w:spacing w:after="0" w:line="259" w:lineRule="auto"/>
                  <w:ind w:left="360" w:hanging="360"/>
                </w:pPr>
              </w:pPrChange>
            </w:pP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F7E26" w14:textId="2B8092B0" w:rsidR="00C103F0" w:rsidRDefault="00C103F0" w:rsidP="00DE0D6D">
            <w:pPr>
              <w:spacing w:after="0" w:line="259" w:lineRule="auto"/>
              <w:ind w:left="0" w:firstLine="0"/>
              <w:rPr>
                <w:ins w:id="1110" w:author="Andrew Fryer" w:date="2017-06-12T15:31:00Z"/>
              </w:rPr>
            </w:pPr>
            <w:ins w:id="1111" w:author="Andrew Fryer" w:date="2017-06-12T15:31:00Z">
              <w:r>
                <w:rPr>
                  <w:noProof/>
                </w:rPr>
                <w:drawing>
                  <wp:inline distT="0" distB="0" distL="0" distR="0" wp14:anchorId="7E883E74" wp14:editId="4BD0E426">
                    <wp:extent cx="5650230" cy="355473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50230" cy="3554730"/>
                            </a:xfrm>
                            <a:prstGeom prst="rect">
                              <a:avLst/>
                            </a:prstGeom>
                          </pic:spPr>
                        </pic:pic>
                      </a:graphicData>
                    </a:graphic>
                  </wp:inline>
                </w:drawing>
              </w:r>
            </w:ins>
          </w:p>
        </w:tc>
      </w:tr>
      <w:tr w:rsidR="00C96C70" w14:paraId="664E0377" w14:textId="77777777" w:rsidTr="2F252EEF">
        <w:trPr>
          <w:trHeight w:val="1984"/>
          <w:trPrChange w:id="1112"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2BF6CA1" w14:textId="451BAE79" w:rsidR="00450FD9" w:rsidDel="001709D6" w:rsidRDefault="00450FD9">
            <w:pPr>
              <w:pStyle w:val="ListParagraph"/>
              <w:rPr>
                <w:del w:id="1114" w:author="Andrew Fryer" w:date="2017-06-12T15:43:00Z"/>
              </w:rPr>
              <w:pPrChange w:id="1115" w:author="Andrew Fryer (@DEEPFAT)" w:date="2017-07-03T07:31:00Z">
                <w:pPr>
                  <w:spacing w:after="160" w:line="258" w:lineRule="auto"/>
                  <w:ind w:left="0" w:firstLine="0"/>
                </w:pPr>
              </w:pPrChange>
            </w:pPr>
            <w:r>
              <w:lastRenderedPageBreak/>
              <w:t xml:space="preserve">What we can do right now is </w:t>
            </w:r>
            <w:del w:id="1116" w:author="Andrew Fryer" w:date="2017-06-12T15:43:00Z">
              <w:r w:rsidDel="001709D6">
                <w:delText xml:space="preserve">to delete this relationship and create the relationship between the </w:delText>
              </w:r>
              <w:r w:rsidRPr="001709D6" w:rsidDel="001709D6">
                <w:rPr>
                  <w:rPrChange w:id="1117" w:author="Andrew Fryer" w:date="2017-06-12T15:47:00Z">
                    <w:rPr>
                      <w:b/>
                    </w:rPr>
                  </w:rPrChange>
                </w:rPr>
                <w:delText>Date</w:delText>
              </w:r>
              <w:r w:rsidDel="001709D6">
                <w:delText xml:space="preserve"> and </w:delText>
              </w:r>
              <w:r w:rsidRPr="001709D6" w:rsidDel="001709D6">
                <w:rPr>
                  <w:rPrChange w:id="1118" w:author="Andrew Fryer" w:date="2017-06-12T15:47:00Z">
                    <w:rPr>
                      <w:b/>
                    </w:rPr>
                  </w:rPrChange>
                </w:rPr>
                <w:delText>Sales</w:delText>
              </w:r>
              <w:r w:rsidDel="001709D6">
                <w:delText xml:space="preserve"> tables.</w:delText>
              </w:r>
            </w:del>
          </w:p>
          <w:p w14:paraId="7EE65608" w14:textId="62BE6D98" w:rsidR="00C96C70" w:rsidRDefault="00450FD9">
            <w:pPr>
              <w:pStyle w:val="ListParagraph"/>
              <w:pPrChange w:id="1119" w:author="Andrew Fryer (@DEEPFAT)" w:date="2017-07-03T07:31:00Z">
                <w:pPr>
                  <w:numPr>
                    <w:numId w:val="74"/>
                  </w:numPr>
                  <w:spacing w:after="160" w:line="258" w:lineRule="auto"/>
                  <w:ind w:left="360" w:hanging="360"/>
                </w:pPr>
              </w:pPrChange>
            </w:pPr>
            <w:del w:id="1120" w:author="Andrew Fryer" w:date="2017-06-12T15:43:00Z">
              <w:r w:rsidDel="001709D6">
                <w:delText xml:space="preserve">Click </w:delText>
              </w:r>
              <w:r w:rsidR="00C96C70" w:rsidDel="001709D6">
                <w:delText xml:space="preserve">on </w:delText>
              </w:r>
              <w:r w:rsidDel="001709D6">
                <w:delText xml:space="preserve">the </w:delText>
              </w:r>
              <w:r w:rsidR="00C96C70" w:rsidRPr="001709D6" w:rsidDel="001709D6">
                <w:rPr>
                  <w:rPrChange w:id="1121" w:author="Andrew Fryer" w:date="2017-06-12T15:47:00Z">
                    <w:rPr>
                      <w:b/>
                    </w:rPr>
                  </w:rPrChange>
                </w:rPr>
                <w:delText>Manage Relationships</w:delText>
              </w:r>
              <w:r w:rsidR="00C96C70" w:rsidDel="001709D6">
                <w:delText xml:space="preserve"> in the ribbon</w:delText>
              </w:r>
            </w:del>
            <w:ins w:id="1122" w:author="Andrew Fryer" w:date="2017-06-12T15:43:00Z">
              <w:r w:rsidR="001709D6">
                <w:t xml:space="preserve">clean up the </w:t>
              </w:r>
              <w:del w:id="1123" w:author="Amy Nicholson" w:date="2017-07-13T19:56:00Z">
                <w:r w:rsidR="001709D6" w:rsidDel="00B03897">
                  <w:delText>exiting</w:delText>
                </w:r>
              </w:del>
            </w:ins>
            <w:ins w:id="1124" w:author="Amy Nicholson" w:date="2017-07-13T19:56:00Z">
              <w:r w:rsidR="00B03897">
                <w:t>existing</w:t>
              </w:r>
            </w:ins>
            <w:ins w:id="1125" w:author="Andrew Fryer" w:date="2017-06-12T15:43:00Z">
              <w:r w:rsidR="001709D6">
                <w:t xml:space="preserve"> relationships. Click on the Manage relationsh</w:t>
              </w:r>
            </w:ins>
            <w:ins w:id="1126" w:author="Andrew Fryer" w:date="2017-06-12T15:45:00Z">
              <w:r w:rsidR="001709D6">
                <w:t>i</w:t>
              </w:r>
            </w:ins>
            <w:ins w:id="1127" w:author="Andrew Fryer" w:date="2017-06-12T15:43:00Z">
              <w:r w:rsidR="001709D6">
                <w:t>ps icon to get a list of them</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2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657F78E6" w14:textId="343FC28E" w:rsidR="00C96C70" w:rsidRDefault="00D54618" w:rsidP="00D54618">
            <w:pPr>
              <w:spacing w:after="0" w:line="259" w:lineRule="auto"/>
              <w:ind w:left="0" w:firstLine="0"/>
            </w:pPr>
            <w:r>
              <w:object w:dxaOrig="9600" w:dyaOrig="8475" w14:anchorId="3C255585">
                <v:shape id="_x0000_i1030" type="#_x0000_t75" style="width:442.15pt;height:87.4pt" o:ole="">
                  <v:imagedata r:id="rId95" o:title="" cropbottom="51558f"/>
                </v:shape>
                <o:OLEObject Type="Embed" ProgID="PBrush" ShapeID="_x0000_i1030" DrawAspect="Content" ObjectID="_1561536575" r:id="rId96"/>
              </w:object>
            </w:r>
          </w:p>
        </w:tc>
      </w:tr>
      <w:tr w:rsidR="00D54618" w14:paraId="150F7458" w14:textId="77777777" w:rsidTr="2F252EEF">
        <w:trPr>
          <w:trHeight w:val="1984"/>
          <w:trPrChange w:id="1129"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3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C23A05" w14:textId="148F737C" w:rsidR="00D54618" w:rsidDel="001709D6" w:rsidRDefault="00D54618">
            <w:pPr>
              <w:pStyle w:val="ListParagraph"/>
              <w:rPr>
                <w:del w:id="1131" w:author="Andrew Fryer" w:date="2017-06-12T15:46:00Z"/>
              </w:rPr>
              <w:pPrChange w:id="1132" w:author="Andrew Fryer (@DEEPFAT)" w:date="2017-07-03T07:31:00Z">
                <w:pPr>
                  <w:numPr>
                    <w:numId w:val="74"/>
                  </w:numPr>
                  <w:spacing w:after="160" w:line="258" w:lineRule="auto"/>
                  <w:ind w:left="360" w:hanging="360"/>
                </w:pPr>
              </w:pPrChange>
            </w:pPr>
            <w:del w:id="1133" w:author="Andrew Fryer" w:date="2017-06-12T15:46:00Z">
              <w:r w:rsidDel="001709D6">
                <w:delText xml:space="preserve">Select the row From </w:delText>
              </w:r>
              <w:r w:rsidRPr="001709D6" w:rsidDel="001709D6">
                <w:rPr>
                  <w:rPrChange w:id="1134" w:author="Andrew Fryer" w:date="2017-06-12T15:47:00Z">
                    <w:rPr>
                      <w:b/>
                    </w:rPr>
                  </w:rPrChange>
                </w:rPr>
                <w:delText>Sales</w:delText>
              </w:r>
              <w:r w:rsidDel="001709D6">
                <w:delText xml:space="preserve"> to </w:delText>
              </w:r>
              <w:r w:rsidRPr="001709D6" w:rsidDel="001709D6">
                <w:rPr>
                  <w:rPrChange w:id="1135" w:author="Andrew Fryer" w:date="2017-06-12T15:47:00Z">
                    <w:rPr>
                      <w:b/>
                    </w:rPr>
                  </w:rPrChange>
                </w:rPr>
                <w:delText>Geography</w:delText>
              </w:r>
              <w:r w:rsidDel="001709D6">
                <w:delText xml:space="preserve"> and click on </w:delText>
              </w:r>
              <w:r w:rsidRPr="001709D6" w:rsidDel="001709D6">
                <w:rPr>
                  <w:rPrChange w:id="1136" w:author="Andrew Fryer" w:date="2017-06-12T15:47:00Z">
                    <w:rPr>
                      <w:b/>
                    </w:rPr>
                  </w:rPrChange>
                </w:rPr>
                <w:delText>Delete</w:delText>
              </w:r>
              <w:r w:rsidDel="001709D6">
                <w:delText xml:space="preserve"> to remove this relationship for now.</w:delText>
              </w:r>
            </w:del>
          </w:p>
          <w:p w14:paraId="4B79DF01" w14:textId="6F97D67B" w:rsidR="00D54618" w:rsidDel="001709D6" w:rsidRDefault="00D54618">
            <w:pPr>
              <w:pStyle w:val="ListParagraph"/>
              <w:rPr>
                <w:del w:id="1137" w:author="Andrew Fryer" w:date="2017-06-12T15:46:00Z"/>
              </w:rPr>
              <w:pPrChange w:id="1138" w:author="Andrew Fryer (@DEEPFAT)" w:date="2017-07-03T07:31:00Z">
                <w:pPr>
                  <w:numPr>
                    <w:numId w:val="74"/>
                  </w:numPr>
                  <w:spacing w:after="160" w:line="258" w:lineRule="auto"/>
                  <w:ind w:left="360" w:hanging="360"/>
                </w:pPr>
              </w:pPrChange>
            </w:pPr>
            <w:del w:id="1139" w:author="Andrew Fryer" w:date="2017-06-12T15:46:00Z">
              <w:r w:rsidDel="001709D6">
                <w:delText xml:space="preserve">Select the row From </w:delText>
              </w:r>
              <w:r w:rsidRPr="001709D6" w:rsidDel="001709D6">
                <w:rPr>
                  <w:rPrChange w:id="1140" w:author="Andrew Fryer" w:date="2017-06-12T15:47:00Z">
                    <w:rPr>
                      <w:b/>
                    </w:rPr>
                  </w:rPrChange>
                </w:rPr>
                <w:delText>Sentiment</w:delText>
              </w:r>
              <w:r w:rsidDel="001709D6">
                <w:delText xml:space="preserve"> to </w:delText>
              </w:r>
              <w:r w:rsidRPr="001709D6" w:rsidDel="001709D6">
                <w:rPr>
                  <w:rPrChange w:id="1141" w:author="Andrew Fryer" w:date="2017-06-12T15:47:00Z">
                    <w:rPr>
                      <w:b/>
                    </w:rPr>
                  </w:rPrChange>
                </w:rPr>
                <w:delText>Geography</w:delText>
              </w:r>
              <w:r w:rsidDel="001709D6">
                <w:delText xml:space="preserve"> and click on </w:delText>
              </w:r>
              <w:r w:rsidRPr="001709D6" w:rsidDel="001709D6">
                <w:rPr>
                  <w:rPrChange w:id="1142" w:author="Andrew Fryer" w:date="2017-06-12T15:47:00Z">
                    <w:rPr>
                      <w:b/>
                    </w:rPr>
                  </w:rPrChange>
                </w:rPr>
                <w:delText>Delete</w:delText>
              </w:r>
              <w:r w:rsidDel="001709D6">
                <w:delText xml:space="preserve"> to remove this relationship as it also incorrect.</w:delText>
              </w:r>
            </w:del>
          </w:p>
          <w:p w14:paraId="12F82FE2" w14:textId="3FF70CD9" w:rsidR="00D54618" w:rsidRDefault="00D54618">
            <w:pPr>
              <w:pStyle w:val="ListParagraph"/>
              <w:pPrChange w:id="1143" w:author="Andrew Fryer (@DEEPFAT)" w:date="2017-07-03T07:31:00Z">
                <w:pPr>
                  <w:numPr>
                    <w:numId w:val="74"/>
                  </w:numPr>
                  <w:spacing w:after="160" w:line="258" w:lineRule="auto"/>
                  <w:ind w:left="360" w:hanging="360"/>
                </w:pPr>
              </w:pPrChange>
            </w:pPr>
            <w:del w:id="1144" w:author="Andrew Fryer" w:date="2017-06-12T15:46:00Z">
              <w:r w:rsidDel="001709D6">
                <w:delText xml:space="preserve">Mark the row from </w:delText>
              </w:r>
              <w:r w:rsidRPr="001709D6" w:rsidDel="001709D6">
                <w:rPr>
                  <w:rPrChange w:id="1145" w:author="Andrew Fryer" w:date="2017-06-12T15:47:00Z">
                    <w:rPr>
                      <w:b/>
                    </w:rPr>
                  </w:rPrChange>
                </w:rPr>
                <w:delText>Sales</w:delText>
              </w:r>
              <w:r w:rsidDel="001709D6">
                <w:delText xml:space="preserve"> to </w:delText>
              </w:r>
              <w:r w:rsidRPr="001709D6" w:rsidDel="001709D6">
                <w:rPr>
                  <w:rPrChange w:id="1146" w:author="Andrew Fryer" w:date="2017-06-12T15:47:00Z">
                    <w:rPr>
                      <w:b/>
                    </w:rPr>
                  </w:rPrChange>
                </w:rPr>
                <w:delText>Product</w:delText>
              </w:r>
              <w:r w:rsidDel="001709D6">
                <w:delText xml:space="preserve"> as Active.  Currently this relationship is not active because Power Bi has made  connection to these tables via the </w:delText>
              </w:r>
              <w:r w:rsidRPr="001709D6" w:rsidDel="001709D6">
                <w:rPr>
                  <w:rPrChange w:id="1147" w:author="Andrew Fryer" w:date="2017-06-12T15:47:00Z">
                    <w:rPr>
                      <w:b/>
                    </w:rPr>
                  </w:rPrChange>
                </w:rPr>
                <w:delText>Geography</w:delText>
              </w:r>
              <w:r w:rsidDel="001709D6">
                <w:delText xml:space="preserve"> and </w:delText>
              </w:r>
              <w:r w:rsidRPr="001709D6" w:rsidDel="001709D6">
                <w:rPr>
                  <w:rPrChange w:id="1148" w:author="Andrew Fryer" w:date="2017-06-12T15:47:00Z">
                    <w:rPr>
                      <w:b/>
                    </w:rPr>
                  </w:rPrChange>
                </w:rPr>
                <w:delText>Sentiment</w:delText>
              </w:r>
              <w:r w:rsidDel="001709D6">
                <w:delText xml:space="preserve"> tables</w:delText>
              </w:r>
            </w:del>
            <w:ins w:id="1149" w:author="Andrew Fryer" w:date="2017-06-12T15:46:00Z">
              <w:r w:rsidR="001709D6">
                <w:t xml:space="preserve">Notice </w:t>
              </w:r>
            </w:ins>
            <w:ins w:id="1150" w:author="Andrew Fryer" w:date="2017-06-12T15:47:00Z">
              <w:r w:rsidR="001709D6">
                <w:t xml:space="preserve">that there is a </w:t>
              </w:r>
              <w:del w:id="1151" w:author="Andrew Fryer (@DEEPFAT)" w:date="2017-06-15T10:09:00Z">
                <w:r w:rsidR="001709D6" w:rsidDel="00FA5A06">
                  <w:delText>non active</w:delText>
                </w:r>
              </w:del>
            </w:ins>
            <w:ins w:id="1152" w:author="Andrew Fryer (@DEEPFAT)" w:date="2017-06-15T10:09:00Z">
              <w:r w:rsidR="00FA5A06">
                <w:t>non-active</w:t>
              </w:r>
            </w:ins>
            <w:ins w:id="1153" w:author="Andrew Fryer" w:date="2017-06-12T15:47:00Z">
              <w:r w:rsidR="001709D6">
                <w:t xml:space="preserve"> relationship which we can see on the diagram a dotted line</w:t>
              </w:r>
            </w:ins>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651A40D" w14:textId="34FF4E59" w:rsidR="00D54618" w:rsidRDefault="00D54618" w:rsidP="00D54618">
            <w:pPr>
              <w:spacing w:after="0" w:line="259" w:lineRule="auto"/>
              <w:ind w:left="0" w:firstLine="0"/>
            </w:pPr>
            <w:del w:id="1155" w:author="Andrew Fryer" w:date="2017-06-12T15:44:00Z">
              <w:r w:rsidDel="001709D6">
                <w:rPr>
                  <w:noProof/>
                </w:rPr>
                <w:drawing>
                  <wp:inline distT="0" distB="0" distL="0" distR="0" wp14:anchorId="0389AC72" wp14:editId="124F0C59">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9412" cy="2851035"/>
                            </a:xfrm>
                            <a:prstGeom prst="rect">
                              <a:avLst/>
                            </a:prstGeom>
                          </pic:spPr>
                        </pic:pic>
                      </a:graphicData>
                    </a:graphic>
                  </wp:inline>
                </w:drawing>
              </w:r>
            </w:del>
            <w:ins w:id="1156" w:author="Andrew Fryer" w:date="2017-06-12T15:44:00Z">
              <w:r w:rsidR="001709D6">
                <w:rPr>
                  <w:noProof/>
                </w:rPr>
                <w:t xml:space="preserve"> </w:t>
              </w:r>
              <w:r w:rsidR="001709D6">
                <w:rPr>
                  <w:noProof/>
                </w:rPr>
                <w:drawing>
                  <wp:inline distT="0" distB="0" distL="0" distR="0" wp14:anchorId="4311DA2E" wp14:editId="02A2B064">
                    <wp:extent cx="5650230" cy="3980180"/>
                    <wp:effectExtent l="19050" t="19050" r="2667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0230" cy="3980180"/>
                            </a:xfrm>
                            <a:prstGeom prst="rect">
                              <a:avLst/>
                            </a:prstGeom>
                            <a:ln>
                              <a:solidFill>
                                <a:schemeClr val="tx2">
                                  <a:lumMod val="75000"/>
                                </a:schemeClr>
                              </a:solidFill>
                            </a:ln>
                          </pic:spPr>
                        </pic:pic>
                      </a:graphicData>
                    </a:graphic>
                  </wp:inline>
                </w:drawing>
              </w:r>
            </w:ins>
          </w:p>
        </w:tc>
      </w:tr>
      <w:tr w:rsidR="00D54618" w:rsidDel="001709D6" w14:paraId="0660CB42" w14:textId="1138E009" w:rsidTr="2F252EEF">
        <w:trPr>
          <w:trHeight w:val="1984"/>
          <w:del w:id="1157" w:author="Andrew Fryer" w:date="2017-06-12T15:51:00Z"/>
          <w:trPrChange w:id="1158"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5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A6BAF86" w14:textId="19AD1DA0" w:rsidR="00D54618" w:rsidDel="001709D6" w:rsidRDefault="00D54618" w:rsidP="006F4654">
            <w:pPr>
              <w:numPr>
                <w:ilvl w:val="0"/>
                <w:numId w:val="74"/>
              </w:numPr>
              <w:spacing w:after="160" w:line="258" w:lineRule="auto"/>
              <w:ind w:hanging="360"/>
              <w:rPr>
                <w:del w:id="1160" w:author="Andrew Fryer" w:date="2017-06-12T15:51:00Z"/>
              </w:rPr>
            </w:pPr>
            <w:del w:id="1161" w:author="Andrew Fryer" w:date="2017-06-12T15:51:00Z">
              <w:r w:rsidDel="001709D6">
                <w:delText xml:space="preserve">To connect the </w:delText>
              </w:r>
              <w:r w:rsidRPr="00910AA7" w:rsidDel="001709D6">
                <w:rPr>
                  <w:b/>
                  <w:bCs/>
                </w:rPr>
                <w:delText>Sales</w:delText>
              </w:r>
              <w:r w:rsidDel="001709D6">
                <w:delText xml:space="preserve"> and </w:delText>
              </w:r>
              <w:r w:rsidRPr="00910AA7" w:rsidDel="001709D6">
                <w:rPr>
                  <w:b/>
                  <w:bCs/>
                </w:rPr>
                <w:delText>Date</w:delText>
              </w:r>
              <w:r w:rsidDel="001709D6">
                <w:delText xml:space="preserve"> table click on </w:delText>
              </w:r>
              <w:r w:rsidRPr="00910AA7" w:rsidDel="001709D6">
                <w:rPr>
                  <w:b/>
                  <w:bCs/>
                </w:rPr>
                <w:delText>New</w:delText>
              </w:r>
              <w:r w:rsidR="00FE2D3D" w:rsidRPr="2F252EEF" w:rsidDel="001709D6">
                <w:rPr>
                  <w:b/>
                  <w:bCs/>
                  <w:rPrChange w:id="1162" w:author="Andrew Fryer (@DEEPFAT)" w:date="2017-06-12T02:32:00Z">
                    <w:rPr>
                      <w:b/>
                    </w:rPr>
                  </w:rPrChange>
                </w:rPr>
                <w:delText xml:space="preserve"> </w:delText>
              </w:r>
              <w:r w:rsidR="00FE2D3D" w:rsidDel="001709D6">
                <w:delText xml:space="preserve">to bring up the </w:delText>
              </w:r>
              <w:r w:rsidR="00FE2D3D" w:rsidRPr="00910AA7" w:rsidDel="001709D6">
                <w:rPr>
                  <w:b/>
                  <w:bCs/>
                </w:rPr>
                <w:delText>Create Relationship</w:delText>
              </w:r>
              <w:r w:rsidR="00FE2D3D" w:rsidDel="001709D6">
                <w:delText xml:space="preserve"> dialog.</w:delText>
              </w:r>
            </w:del>
          </w:p>
          <w:p w14:paraId="46186AA9" w14:textId="753F09ED" w:rsidR="00873F67" w:rsidDel="001709D6" w:rsidRDefault="00FE2D3D" w:rsidP="00873F67">
            <w:pPr>
              <w:numPr>
                <w:ilvl w:val="0"/>
                <w:numId w:val="74"/>
              </w:numPr>
              <w:spacing w:after="160" w:line="258" w:lineRule="auto"/>
              <w:ind w:hanging="360"/>
              <w:rPr>
                <w:del w:id="1163" w:author="Andrew Fryer" w:date="2017-06-12T15:51:00Z"/>
              </w:rPr>
            </w:pPr>
            <w:del w:id="1164" w:author="Andrew Fryer" w:date="2017-06-12T15:51:00Z">
              <w:r w:rsidDel="001709D6">
                <w:delText xml:space="preserve">Click </w:delText>
              </w:r>
              <w:r w:rsidRPr="00910AA7" w:rsidDel="001709D6">
                <w:rPr>
                  <w:b/>
                  <w:bCs/>
                </w:rPr>
                <w:delText>Date</w:delText>
              </w:r>
              <w:r w:rsidDel="001709D6">
                <w:delText xml:space="preserve"> for the first table and </w:delText>
              </w:r>
              <w:r w:rsidRPr="00910AA7" w:rsidDel="001709D6">
                <w:rPr>
                  <w:b/>
                  <w:bCs/>
                </w:rPr>
                <w:delText>Sales</w:delText>
              </w:r>
              <w:r w:rsidDel="001709D6">
                <w:delText xml:space="preserve"> for the second table. Select the </w:delText>
              </w:r>
              <w:r w:rsidRPr="00910AA7" w:rsidDel="001709D6">
                <w:rPr>
                  <w:b/>
                  <w:bCs/>
                </w:rPr>
                <w:delText>Date</w:delText>
              </w:r>
              <w:r w:rsidDel="001709D6">
                <w:delText xml:space="preserve"> columns in each table as shown and click </w:delText>
              </w:r>
              <w:r w:rsidRPr="00910AA7" w:rsidDel="001709D6">
                <w:rPr>
                  <w:b/>
                  <w:bCs/>
                </w:rPr>
                <w:delText>OK</w:delText>
              </w:r>
              <w:r w:rsidDel="001709D6">
                <w:delText xml:space="preserve">  to create the relationship</w:delText>
              </w:r>
            </w:del>
          </w:p>
          <w:p w14:paraId="5B5D5896" w14:textId="7D8A8B44" w:rsidR="00873F67" w:rsidDel="001709D6" w:rsidRDefault="00873F67" w:rsidP="00873F67">
            <w:pPr>
              <w:numPr>
                <w:ilvl w:val="0"/>
                <w:numId w:val="74"/>
              </w:numPr>
              <w:spacing w:after="160" w:line="258" w:lineRule="auto"/>
              <w:ind w:hanging="360"/>
              <w:rPr>
                <w:del w:id="1165" w:author="Andrew Fryer" w:date="2017-06-12T15:51:00Z"/>
              </w:rPr>
            </w:pPr>
            <w:del w:id="1166" w:author="Andrew Fryer" w:date="2017-06-12T15:51:00Z">
              <w:r w:rsidDel="001709D6">
                <w:delText>Task: If there is a difference in the type/format of the data being joined from the Data and Sales Table this can cause issues when creating visuals  – can you fix it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67"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271C5E77" w14:textId="367DBFEE" w:rsidR="00D54618" w:rsidDel="001709D6" w:rsidRDefault="00FE2D3D" w:rsidP="00D54618">
            <w:pPr>
              <w:spacing w:after="0" w:line="259" w:lineRule="auto"/>
              <w:ind w:left="0" w:firstLine="0"/>
              <w:rPr>
                <w:del w:id="1168" w:author="Andrew Fryer" w:date="2017-06-12T15:51:00Z"/>
              </w:rPr>
            </w:pPr>
            <w:del w:id="1169" w:author="Andrew Fryer" w:date="2017-06-12T15:51:00Z">
              <w:r w:rsidDel="001709D6">
                <w:object w:dxaOrig="10545" w:dyaOrig="9285" w14:anchorId="385302F7">
                  <v:shape id="_x0000_i1031" type="#_x0000_t75" style="width:5in;height:313.9pt" o:ole="">
                    <v:imagedata r:id="rId99" o:title=""/>
                  </v:shape>
                  <o:OLEObject Type="Embed" ProgID="PBrush" ShapeID="_x0000_i1031" DrawAspect="Content" ObjectID="_1561536576" r:id="rId100"/>
                </w:object>
              </w:r>
            </w:del>
          </w:p>
        </w:tc>
      </w:tr>
      <w:tr w:rsidR="00DE08F4" w:rsidDel="009835F2" w14:paraId="2D03205B" w14:textId="33C3D072" w:rsidTr="2F252EEF">
        <w:trPr>
          <w:trHeight w:val="4124"/>
          <w:del w:id="1170" w:author="Andrew Fryer" w:date="2017-06-12T15:51:00Z"/>
          <w:trPrChange w:id="1171" w:author="Andrew Fryer (@DEEPFAT)" w:date="2017-06-12T02:32: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BBD7EEF" w14:textId="06483DC8" w:rsidR="00FE2D3D" w:rsidDel="009835F2" w:rsidRDefault="00132227" w:rsidP="006F4654">
            <w:pPr>
              <w:numPr>
                <w:ilvl w:val="0"/>
                <w:numId w:val="20"/>
              </w:numPr>
              <w:spacing w:after="0" w:line="259" w:lineRule="auto"/>
              <w:ind w:hanging="360"/>
              <w:rPr>
                <w:del w:id="1173" w:author="Andrew Fryer" w:date="2017-06-12T15:51:00Z"/>
              </w:rPr>
            </w:pPr>
            <w:del w:id="1174" w:author="Andrew Fryer" w:date="2017-06-12T15:51:00Z">
              <w:r w:rsidDel="009835F2">
                <w:delText>Please verify you see all the relationships with check boxes as shown in the figure. If you do not see some relationships enabled please cl</w:delText>
              </w:r>
              <w:r w:rsidR="00FE2D3D" w:rsidDel="009835F2">
                <w:delText xml:space="preserve">ick on the check boxes. </w:delText>
              </w:r>
            </w:del>
          </w:p>
          <w:p w14:paraId="7A0798DE" w14:textId="18E192AB" w:rsidR="00DE08F4" w:rsidDel="009835F2" w:rsidRDefault="00FE2D3D" w:rsidP="00FE2D3D">
            <w:pPr>
              <w:spacing w:after="0" w:line="259" w:lineRule="auto"/>
              <w:ind w:left="363" w:firstLine="0"/>
              <w:rPr>
                <w:del w:id="1175" w:author="Andrew Fryer" w:date="2017-06-12T15:51:00Z"/>
              </w:rPr>
            </w:pPr>
            <w:del w:id="1176" w:author="Andrew Fryer" w:date="2017-06-12T15:51:00Z">
              <w:r w:rsidDel="009835F2">
                <w:delText>Note The order of these relationships downs’t matter and also the</w:delText>
              </w:r>
              <w:r w:rsidR="00132227" w:rsidDel="009835F2">
                <w:delText xml:space="preserve"> relationship between Sentiment and Product table should </w:delText>
              </w:r>
              <w:r w:rsidR="005F0A1A" w:rsidRPr="00910AA7" w:rsidDel="009835F2">
                <w:rPr>
                  <w:b/>
                  <w:bCs/>
                </w:rPr>
                <w:delText>n</w:delText>
              </w:r>
              <w:r w:rsidRPr="2F252EEF" w:rsidDel="009835F2">
                <w:rPr>
                  <w:b/>
                  <w:bCs/>
                  <w:rPrChange w:id="1177" w:author="Andrew Fryer (@DEEPFAT)" w:date="2017-06-12T02:32:00Z">
                    <w:rPr>
                      <w:b/>
                    </w:rPr>
                  </w:rPrChange>
                </w:rPr>
                <w:delText>ot be marked as active.</w:delText>
              </w:r>
              <w:r w:rsidR="00132227" w:rsidDel="009835F2">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7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08081E0" w14:textId="28F4007F" w:rsidR="00DE08F4" w:rsidDel="009835F2" w:rsidRDefault="00FE2D3D">
            <w:pPr>
              <w:spacing w:after="0" w:line="259" w:lineRule="auto"/>
              <w:ind w:left="0" w:firstLine="0"/>
              <w:rPr>
                <w:del w:id="1179" w:author="Andrew Fryer" w:date="2017-06-12T15:51:00Z"/>
              </w:rPr>
            </w:pPr>
            <w:del w:id="1180" w:author="Andrew Fryer" w:date="2017-06-12T15:51:00Z">
              <w:r w:rsidDel="009835F2">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182" cy="2936342"/>
                            </a:xfrm>
                            <a:prstGeom prst="rect">
                              <a:avLst/>
                            </a:prstGeom>
                          </pic:spPr>
                        </pic:pic>
                      </a:graphicData>
                    </a:graphic>
                  </wp:inline>
                </w:drawing>
              </w:r>
            </w:del>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181" w:name="_Toc429567322"/>
      <w:r>
        <w:br w:type="page"/>
      </w:r>
    </w:p>
    <w:p w14:paraId="0666F0E2" w14:textId="372C394B" w:rsidR="00DE08F4" w:rsidRDefault="00132227">
      <w:pPr>
        <w:pStyle w:val="Heading2"/>
        <w:ind w:left="-5"/>
      </w:pPr>
      <w:r>
        <w:lastRenderedPageBreak/>
        <w:t>Enhancing your model and Data exploration</w:t>
      </w:r>
      <w:bookmarkEnd w:id="1181"/>
      <w:r>
        <w:t xml:space="preserve">  </w:t>
      </w:r>
    </w:p>
    <w:p w14:paraId="3633B42B" w14:textId="231297C4" w:rsidR="00DE08F4" w:rsidRDefault="00132227">
      <w:pPr>
        <w:spacing w:after="9"/>
        <w:ind w:left="-5"/>
      </w:pPr>
      <w:r>
        <w:t>In this section</w:t>
      </w:r>
      <w:ins w:id="1182" w:author="Amy Nicholson" w:date="2017-07-13T19:56:00Z">
        <w:r w:rsidR="00B03897">
          <w:t>,</w:t>
        </w:r>
      </w:ins>
      <w:r>
        <w:t xml:space="preserve"> you will do initial data exploration along with model enhancements to create calculated column, setting up relationships and creating a measure using DAX (Data Analysis Expression). </w:t>
      </w:r>
    </w:p>
    <w:tbl>
      <w:tblPr>
        <w:tblStyle w:val="TableGrid1"/>
        <w:tblW w:w="14307" w:type="dxa"/>
        <w:tblInd w:w="5" w:type="dxa"/>
        <w:tblLayout w:type="fixed"/>
        <w:tblCellMar>
          <w:top w:w="45" w:type="dxa"/>
          <w:left w:w="107" w:type="dxa"/>
          <w:right w:w="81" w:type="dxa"/>
        </w:tblCellMar>
        <w:tblLook w:val="04A0" w:firstRow="1" w:lastRow="0" w:firstColumn="1" w:lastColumn="0" w:noHBand="0" w:noVBand="1"/>
        <w:tblPrChange w:id="1183" w:author="Andrew Fryer (@DEEPFAT)" w:date="2017-07-03T07:18:00Z">
          <w:tblPr>
            <w:tblStyle w:val="TableGrid1"/>
            <w:tblW w:w="14307" w:type="dxa"/>
            <w:tblInd w:w="5" w:type="dxa"/>
            <w:tblLayout w:type="fixed"/>
            <w:tblCellMar>
              <w:top w:w="45" w:type="dxa"/>
              <w:left w:w="107" w:type="dxa"/>
              <w:right w:w="81" w:type="dxa"/>
            </w:tblCellMar>
            <w:tblLook w:val="04A0" w:firstRow="1" w:lastRow="0" w:firstColumn="1" w:lastColumn="0" w:noHBand="0" w:noVBand="1"/>
          </w:tblPr>
        </w:tblPrChange>
      </w:tblPr>
      <w:tblGrid>
        <w:gridCol w:w="4810"/>
        <w:gridCol w:w="9497"/>
        <w:tblGridChange w:id="1184">
          <w:tblGrid>
            <w:gridCol w:w="360"/>
            <w:gridCol w:w="360"/>
          </w:tblGrid>
        </w:tblGridChange>
      </w:tblGrid>
      <w:tr w:rsidR="00DE08F4" w14:paraId="7112E68C" w14:textId="77777777" w:rsidTr="00DA2978">
        <w:trPr>
          <w:trHeight w:val="2830"/>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85"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8939395" w14:textId="2BF9538F" w:rsidR="00DE08F4" w:rsidRDefault="00132227">
            <w:pPr>
              <w:pStyle w:val="ListParagraph"/>
              <w:numPr>
                <w:ilvl w:val="0"/>
                <w:numId w:val="104"/>
              </w:numPr>
              <w:pPrChange w:id="1186" w:author="Andrew Fryer (@DEEPFAT)" w:date="2017-07-03T07:31:00Z">
                <w:pPr>
                  <w:numPr>
                    <w:numId w:val="21"/>
                  </w:numPr>
                  <w:spacing w:after="33" w:line="259" w:lineRule="auto"/>
                  <w:ind w:left="721" w:hanging="360"/>
                </w:pPr>
              </w:pPrChange>
            </w:pPr>
            <w:r>
              <w:t>Assume you want to analy</w:t>
            </w:r>
            <w:ins w:id="1187" w:author="Amy Nicholson" w:date="2017-07-13T19:57:00Z">
              <w:r w:rsidR="00B03897">
                <w:t>s</w:t>
              </w:r>
            </w:ins>
            <w:del w:id="1188" w:author="Amy Nicholson" w:date="2017-07-13T19:57:00Z">
              <w:r w:rsidDel="00B03897">
                <w:delText>z</w:delText>
              </w:r>
            </w:del>
            <w:r>
              <w:t xml:space="preserve">e the sales by various years.  </w:t>
            </w:r>
          </w:p>
          <w:p w14:paraId="5091C3A6" w14:textId="77777777" w:rsidR="00DE08F4" w:rsidRDefault="00132227">
            <w:pPr>
              <w:pStyle w:val="ListParagraph"/>
              <w:numPr>
                <w:ilvl w:val="0"/>
                <w:numId w:val="104"/>
              </w:numPr>
              <w:pPrChange w:id="1189" w:author="Andrew Fryer (@DEEPFAT)" w:date="2017-07-03T07:31:00Z">
                <w:pPr>
                  <w:numPr>
                    <w:numId w:val="21"/>
                  </w:numPr>
                  <w:spacing w:after="36" w:line="257" w:lineRule="auto"/>
                  <w:ind w:left="721" w:hanging="360"/>
                </w:pPr>
              </w:pPrChange>
            </w:pPr>
            <w:r>
              <w:t xml:space="preserve">Click on the Report icon on the left pane to get to Report view. </w:t>
            </w:r>
          </w:p>
          <w:p w14:paraId="030B8F59" w14:textId="77777777" w:rsidR="00DE08F4" w:rsidRDefault="00132227">
            <w:pPr>
              <w:pStyle w:val="ListParagraph"/>
              <w:numPr>
                <w:ilvl w:val="0"/>
                <w:numId w:val="104"/>
              </w:numPr>
              <w:pPrChange w:id="1190" w:author="Andrew Fryer (@DEEPFAT)" w:date="2017-07-03T07:31:00Z">
                <w:pPr>
                  <w:numPr>
                    <w:numId w:val="21"/>
                  </w:numPr>
                  <w:spacing w:after="0" w:line="259" w:lineRule="auto"/>
                  <w:ind w:left="721" w:hanging="360"/>
                </w:pPr>
              </w:pPrChange>
            </w:pPr>
            <w:r>
              <w:t xml:space="preserve">Click on the column chart visual in Visualizations as shown in the figure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191"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102"/>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DA2978">
        <w:trPr>
          <w:trHeight w:val="5022"/>
        </w:trPr>
        <w:tc>
          <w:tcPr>
            <w:tcW w:w="48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2" w:author="Andrew Fryer (@DEEPFAT)" w:date="2017-07-03T07:18:00Z">
              <w:tcPr>
                <w:tcW w:w="5235" w:type="dxa"/>
                <w:tcBorders>
                  <w:top w:val="single" w:sz="4" w:space="0" w:color="000000"/>
                  <w:left w:val="single" w:sz="4" w:space="0" w:color="000000"/>
                  <w:bottom w:val="single" w:sz="4" w:space="0" w:color="000000"/>
                  <w:right w:val="single" w:sz="4" w:space="0" w:color="000000"/>
                </w:tcBorders>
              </w:tcPr>
            </w:tcPrChange>
          </w:tcPr>
          <w:p w14:paraId="7D238B75" w14:textId="77777777" w:rsidR="00DE08F4" w:rsidRDefault="00132227">
            <w:pPr>
              <w:pStyle w:val="ListParagraph"/>
              <w:numPr>
                <w:ilvl w:val="0"/>
                <w:numId w:val="104"/>
              </w:numPr>
              <w:pPrChange w:id="1193" w:author="Andrew Fryer (@DEEPFAT)" w:date="2017-07-03T07:31:00Z">
                <w:pPr>
                  <w:numPr>
                    <w:numId w:val="22"/>
                  </w:numPr>
                  <w:spacing w:after="36" w:line="257" w:lineRule="auto"/>
                  <w:ind w:left="721" w:hanging="360"/>
                </w:pPr>
              </w:pPrChange>
            </w:pPr>
            <w:r>
              <w:t xml:space="preserve">Click on the icon next to </w:t>
            </w:r>
            <w:r w:rsidRPr="00DA2978">
              <w:rPr>
                <w:rPrChange w:id="1194" w:author="Andrew Fryer (@DEEPFAT)" w:date="2017-07-03T07:17:00Z">
                  <w:rPr>
                    <w:b/>
                    <w:bCs/>
                  </w:rPr>
                </w:rPrChange>
              </w:rPr>
              <w:t xml:space="preserve">Date </w:t>
            </w:r>
            <w:r>
              <w:t xml:space="preserve">to expand the table </w:t>
            </w:r>
          </w:p>
          <w:p w14:paraId="57A9F86B" w14:textId="77777777" w:rsidR="00DE08F4" w:rsidRDefault="00132227">
            <w:pPr>
              <w:pStyle w:val="ListParagraph"/>
              <w:numPr>
                <w:ilvl w:val="0"/>
                <w:numId w:val="104"/>
              </w:numPr>
              <w:pPrChange w:id="1195" w:author="Andrew Fryer (@DEEPFAT)" w:date="2017-07-03T07:31:00Z">
                <w:pPr>
                  <w:numPr>
                    <w:numId w:val="22"/>
                  </w:numPr>
                  <w:spacing w:after="0" w:line="259" w:lineRule="auto"/>
                  <w:ind w:left="721" w:hanging="360"/>
                </w:pPr>
              </w:pPrChange>
            </w:pPr>
            <w:r>
              <w:t xml:space="preserve">Drag and drop </w:t>
            </w:r>
            <w:r w:rsidRPr="00DA2978">
              <w:rPr>
                <w:rPrChange w:id="1196" w:author="Andrew Fryer (@DEEPFAT)" w:date="2017-07-03T07:17:00Z">
                  <w:rPr>
                    <w:b/>
                    <w:bCs/>
                  </w:rPr>
                </w:rPrChange>
              </w:rPr>
              <w:t>Year</w:t>
            </w:r>
            <w:r>
              <w:t xml:space="preserve"> into the </w:t>
            </w:r>
            <w:r w:rsidRPr="00DA2978">
              <w:rPr>
                <w:rPrChange w:id="1197" w:author="Andrew Fryer (@DEEPFAT)" w:date="2017-07-03T07:17:00Z">
                  <w:rPr>
                    <w:b/>
                    <w:bCs/>
                  </w:rPr>
                </w:rPrChange>
              </w:rPr>
              <w:t>Axis</w:t>
            </w:r>
            <w:r>
              <w:t xml:space="preserve">. </w:t>
            </w:r>
          </w:p>
        </w:tc>
        <w:tc>
          <w:tcPr>
            <w:tcW w:w="949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198" w:author="Andrew Fryer (@DEEPFAT)" w:date="2017-07-03T07:18:00Z">
              <w:tcPr>
                <w:tcW w:w="9072" w:type="dxa"/>
                <w:tcBorders>
                  <w:top w:val="single" w:sz="4" w:space="0" w:color="000000"/>
                  <w:left w:val="single" w:sz="4" w:space="0" w:color="000000"/>
                  <w:bottom w:val="single" w:sz="4" w:space="0" w:color="000000"/>
                  <w:right w:val="single" w:sz="4" w:space="0" w:color="000000"/>
                </w:tcBorders>
              </w:tcPr>
            </w:tcPrChange>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03"/>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1"/>
        <w:tblW w:w="14307" w:type="dxa"/>
        <w:tblInd w:w="5" w:type="dxa"/>
        <w:tblLayout w:type="fixed"/>
        <w:tblCellMar>
          <w:top w:w="45" w:type="dxa"/>
          <w:left w:w="107" w:type="dxa"/>
          <w:right w:w="82" w:type="dxa"/>
        </w:tblCellMar>
        <w:tblLook w:val="04A0" w:firstRow="1" w:lastRow="0" w:firstColumn="1" w:lastColumn="0" w:noHBand="0" w:noVBand="1"/>
        <w:tblPrChange w:id="1199" w:author="Andrew Fryer (@DEEPFAT)" w:date="2017-06-12T02:32:00Z">
          <w:tblPr>
            <w:tblStyle w:val="TableGrid1"/>
            <w:tblW w:w="14307" w:type="dxa"/>
            <w:tblInd w:w="5" w:type="dxa"/>
            <w:tblLayout w:type="fixed"/>
            <w:tblCellMar>
              <w:top w:w="45" w:type="dxa"/>
              <w:left w:w="107" w:type="dxa"/>
              <w:right w:w="82" w:type="dxa"/>
            </w:tblCellMar>
            <w:tblLook w:val="04A0" w:firstRow="1" w:lastRow="0" w:firstColumn="1" w:lastColumn="0" w:noHBand="0" w:noVBand="1"/>
          </w:tblPr>
        </w:tblPrChange>
      </w:tblPr>
      <w:tblGrid>
        <w:gridCol w:w="5235"/>
        <w:gridCol w:w="9072"/>
        <w:tblGridChange w:id="1200">
          <w:tblGrid>
            <w:gridCol w:w="360"/>
            <w:gridCol w:w="360"/>
          </w:tblGrid>
        </w:tblGridChange>
      </w:tblGrid>
      <w:tr w:rsidR="00DE08F4" w14:paraId="5F7484DE" w14:textId="77777777" w:rsidTr="2F252EEF">
        <w:trPr>
          <w:trHeight w:val="36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0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F7F1D66" w14:textId="77777777" w:rsidR="00DE08F4" w:rsidRDefault="00132227">
            <w:pPr>
              <w:pStyle w:val="ListParagraph"/>
              <w:numPr>
                <w:ilvl w:val="0"/>
                <w:numId w:val="104"/>
              </w:numPr>
              <w:pPrChange w:id="1202" w:author="Andrew Fryer (@DEEPFAT)" w:date="2017-07-03T07:31:00Z">
                <w:pPr>
                  <w:numPr>
                    <w:numId w:val="23"/>
                  </w:numPr>
                  <w:spacing w:after="31" w:line="259" w:lineRule="auto"/>
                  <w:ind w:left="721" w:hanging="360"/>
                </w:pPr>
              </w:pPrChange>
            </w:pPr>
            <w:r>
              <w:lastRenderedPageBreak/>
              <w:t xml:space="preserve">Expand the </w:t>
            </w:r>
            <w:r w:rsidRPr="00DA2978">
              <w:rPr>
                <w:rPrChange w:id="1203" w:author="Andrew Fryer (@DEEPFAT)" w:date="2017-07-03T07:17:00Z">
                  <w:rPr>
                    <w:b/>
                    <w:bCs/>
                  </w:rPr>
                </w:rPrChange>
              </w:rPr>
              <w:t>Sales</w:t>
            </w:r>
            <w:r>
              <w:t xml:space="preserve"> table by clicking on the icon next to the Sales table in </w:t>
            </w:r>
            <w:r w:rsidRPr="00DA2978">
              <w:rPr>
                <w:rPrChange w:id="1204" w:author="Andrew Fryer (@DEEPFAT)" w:date="2017-07-03T07:17:00Z">
                  <w:rPr>
                    <w:b/>
                    <w:bCs/>
                  </w:rPr>
                </w:rPrChange>
              </w:rPr>
              <w:t>Fields</w:t>
            </w:r>
            <w:r>
              <w:t xml:space="preserve"> pane. </w:t>
            </w:r>
          </w:p>
          <w:p w14:paraId="6A978A06" w14:textId="77777777" w:rsidR="00DE08F4" w:rsidRDefault="00132227">
            <w:pPr>
              <w:pStyle w:val="ListParagraph"/>
              <w:numPr>
                <w:ilvl w:val="0"/>
                <w:numId w:val="104"/>
              </w:numPr>
              <w:pPrChange w:id="1205" w:author="Andrew Fryer (@DEEPFAT)" w:date="2017-07-03T07:31:00Z">
                <w:pPr>
                  <w:numPr>
                    <w:numId w:val="23"/>
                  </w:numPr>
                  <w:spacing w:after="33" w:line="259" w:lineRule="auto"/>
                  <w:ind w:left="721" w:hanging="360"/>
                </w:pPr>
              </w:pPrChange>
            </w:pPr>
            <w:r>
              <w:t xml:space="preserve">Drag and drop </w:t>
            </w:r>
            <w:r w:rsidRPr="00DA2978">
              <w:rPr>
                <w:rPrChange w:id="1206" w:author="Andrew Fryer (@DEEPFAT)" w:date="2017-07-03T07:17:00Z">
                  <w:rPr>
                    <w:b/>
                    <w:bCs/>
                  </w:rPr>
                </w:rPrChange>
              </w:rPr>
              <w:t>Revenue</w:t>
            </w:r>
            <w:r>
              <w:t xml:space="preserve"> to </w:t>
            </w:r>
            <w:r w:rsidRPr="00DA2978">
              <w:rPr>
                <w:rPrChange w:id="1207" w:author="Andrew Fryer (@DEEPFAT)" w:date="2017-07-03T07:17:00Z">
                  <w:rPr>
                    <w:b/>
                    <w:bCs/>
                  </w:rPr>
                </w:rPrChange>
              </w:rPr>
              <w:t>Values</w:t>
            </w:r>
            <w:r>
              <w:t xml:space="preserve"> as shown in the figure. </w:t>
            </w:r>
          </w:p>
          <w:p w14:paraId="5296FC51" w14:textId="0A1AF19A" w:rsidR="00DE08F4" w:rsidRDefault="00132227">
            <w:pPr>
              <w:pStyle w:val="ListParagraph"/>
              <w:numPr>
                <w:ilvl w:val="0"/>
                <w:numId w:val="104"/>
              </w:numPr>
              <w:pPrChange w:id="1208" w:author="Andrew Fryer (@DEEPFAT)" w:date="2017-07-03T07:31:00Z">
                <w:pPr>
                  <w:numPr>
                    <w:numId w:val="23"/>
                  </w:numPr>
                  <w:spacing w:after="31" w:line="259" w:lineRule="auto"/>
                  <w:ind w:left="721" w:hanging="360"/>
                </w:pPr>
              </w:pPrChange>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pPr>
              <w:pStyle w:val="ListParagraph"/>
              <w:numPr>
                <w:ilvl w:val="0"/>
                <w:numId w:val="104"/>
              </w:numPr>
              <w:pPrChange w:id="1209" w:author="Andrew Fryer (@DEEPFAT)" w:date="2017-07-03T07:31:00Z">
                <w:pPr>
                  <w:numPr>
                    <w:numId w:val="23"/>
                  </w:numPr>
                  <w:spacing w:after="0" w:line="259" w:lineRule="auto"/>
                  <w:ind w:left="721" w:hanging="360"/>
                </w:pPr>
              </w:pPrChange>
            </w:pPr>
            <w:r>
              <w:t>Drag the edge of the visual to resize the visual</w:t>
            </w:r>
          </w:p>
          <w:p w14:paraId="74A3F010" w14:textId="77777777" w:rsidR="00873F67" w:rsidRDefault="00873F67" w:rsidP="00AC23D2">
            <w:pPr>
              <w:spacing w:after="0" w:line="259" w:lineRule="auto"/>
            </w:pPr>
          </w:p>
          <w:p w14:paraId="055A9E19" w14:textId="440C578E"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ins w:id="1210" w:author="Andrew Fryer (@DEEPFAT)" w:date="2017-06-15T10:20:00Z">
              <w:r w:rsidR="006F722C">
                <w:t xml:space="preserve">.  </w:t>
              </w:r>
            </w:ins>
            <w:del w:id="1211" w:author="Andrew Fryer (@DEEPFAT)" w:date="2017-06-15T10:20:00Z">
              <w:r w:rsidR="00132227" w:rsidDel="006F722C">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12"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104"/>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2F252EEF">
        <w:trPr>
          <w:trHeight w:val="44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41A224D" w14:textId="77777777" w:rsidR="00DE08F4" w:rsidRDefault="00132227">
            <w:pPr>
              <w:pStyle w:val="ListParagraph"/>
              <w:numPr>
                <w:ilvl w:val="0"/>
                <w:numId w:val="104"/>
              </w:numPr>
              <w:pPrChange w:id="1214" w:author="Andrew Fryer (@DEEPFAT)" w:date="2017-07-03T07:31:00Z">
                <w:pPr>
                  <w:numPr>
                    <w:numId w:val="24"/>
                  </w:numPr>
                  <w:spacing w:after="0" w:line="259" w:lineRule="auto"/>
                  <w:ind w:left="721" w:hanging="360"/>
                </w:pPr>
              </w:pPrChange>
            </w:pPr>
            <w:r>
              <w:t xml:space="preserve">In order to analyze how my company (VanArsDel), is doing as compared to other </w:t>
            </w:r>
          </w:p>
          <w:p w14:paraId="49A2A742" w14:textId="77777777" w:rsidR="00DE08F4" w:rsidRDefault="00132227">
            <w:pPr>
              <w:pStyle w:val="ListParagraph"/>
              <w:numPr>
                <w:ilvl w:val="0"/>
                <w:numId w:val="104"/>
              </w:numPr>
              <w:pPrChange w:id="1215" w:author="Andrew Fryer (@DEEPFAT)" w:date="2017-07-03T07:31:00Z">
                <w:pPr>
                  <w:spacing w:after="2" w:line="256" w:lineRule="auto"/>
                  <w:ind w:left="721" w:firstLine="0"/>
                </w:pPr>
              </w:pPrChange>
            </w:pPr>
            <w:r>
              <w:t xml:space="preserve">manufacturers, drag and drop Manufacturer column in </w:t>
            </w:r>
          </w:p>
          <w:p w14:paraId="7FF76D28" w14:textId="77777777" w:rsidR="00DE08F4" w:rsidRDefault="00132227">
            <w:pPr>
              <w:pStyle w:val="ListParagraph"/>
              <w:numPr>
                <w:ilvl w:val="0"/>
                <w:numId w:val="104"/>
              </w:numPr>
              <w:pPrChange w:id="1216" w:author="Andrew Fryer (@DEEPFAT)" w:date="2017-07-03T07:31:00Z">
                <w:pPr>
                  <w:spacing w:after="33" w:line="259" w:lineRule="auto"/>
                  <w:ind w:left="721" w:firstLine="0"/>
                  <w:jc w:val="both"/>
                </w:pPr>
              </w:pPrChange>
            </w:pPr>
            <w:r>
              <w:t xml:space="preserve">Manufacturer table to the Legend as shown in Figure.  </w:t>
            </w:r>
          </w:p>
          <w:p w14:paraId="5223A419" w14:textId="77777777" w:rsidR="00DE08F4" w:rsidRDefault="00132227">
            <w:pPr>
              <w:pStyle w:val="ListParagraph"/>
              <w:numPr>
                <w:ilvl w:val="0"/>
                <w:numId w:val="104"/>
              </w:numPr>
              <w:pPrChange w:id="1217" w:author="Andrew Fryer (@DEEPFAT)" w:date="2017-07-03T07:31:00Z">
                <w:pPr>
                  <w:numPr>
                    <w:numId w:val="24"/>
                  </w:numPr>
                  <w:spacing w:after="0" w:line="259" w:lineRule="auto"/>
                  <w:ind w:left="721" w:hanging="360"/>
                </w:pPr>
              </w:pPrChange>
            </w:pPr>
            <w:r>
              <w:t xml:space="preserve">You will see the stacked column chart of sales by various companies and the legend on the top as shown in the figure.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18"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105"/>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1"/>
        <w:tblW w:w="14307" w:type="dxa"/>
        <w:tblInd w:w="5" w:type="dxa"/>
        <w:tblCellMar>
          <w:top w:w="45" w:type="dxa"/>
          <w:left w:w="107" w:type="dxa"/>
          <w:bottom w:w="188" w:type="dxa"/>
          <w:right w:w="59" w:type="dxa"/>
        </w:tblCellMar>
        <w:tblLook w:val="04A0" w:firstRow="1" w:lastRow="0" w:firstColumn="1" w:lastColumn="0" w:noHBand="0" w:noVBand="1"/>
        <w:tblPrChange w:id="1219" w:author="Andrew Fryer (@DEEPFAT)" w:date="2017-06-12T02:32:00Z">
          <w:tblPr>
            <w:tblStyle w:val="TableGrid1"/>
            <w:tblW w:w="14307" w:type="dxa"/>
            <w:tblInd w:w="5" w:type="dxa"/>
            <w:tblCellMar>
              <w:top w:w="45" w:type="dxa"/>
              <w:left w:w="107" w:type="dxa"/>
              <w:bottom w:w="188" w:type="dxa"/>
              <w:right w:w="59" w:type="dxa"/>
            </w:tblCellMar>
            <w:tblLook w:val="04A0" w:firstRow="1" w:lastRow="0" w:firstColumn="1" w:lastColumn="0" w:noHBand="0" w:noVBand="1"/>
          </w:tblPr>
        </w:tblPrChange>
      </w:tblPr>
      <w:tblGrid>
        <w:gridCol w:w="5235"/>
        <w:gridCol w:w="9072"/>
        <w:tblGridChange w:id="1220">
          <w:tblGrid>
            <w:gridCol w:w="360"/>
            <w:gridCol w:w="360"/>
          </w:tblGrid>
        </w:tblGridChange>
      </w:tblGrid>
      <w:tr w:rsidR="00DE08F4" w14:paraId="12F4B21F" w14:textId="77777777" w:rsidTr="2F252EEF">
        <w:trPr>
          <w:trHeight w:val="596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2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C9AA311" w14:textId="77777777" w:rsidR="00DE08F4" w:rsidRDefault="00132227">
            <w:pPr>
              <w:pStyle w:val="ListParagraph"/>
              <w:numPr>
                <w:ilvl w:val="0"/>
                <w:numId w:val="104"/>
              </w:numPr>
              <w:pPrChange w:id="1222" w:author="Andrew Fryer (@DEEPFAT)" w:date="2017-07-03T07:31:00Z">
                <w:pPr>
                  <w:numPr>
                    <w:numId w:val="25"/>
                  </w:numPr>
                  <w:spacing w:after="0" w:line="259" w:lineRule="auto"/>
                  <w:ind w:left="540" w:right="13" w:hanging="360"/>
                </w:pPr>
              </w:pPrChange>
            </w:pPr>
            <w:r>
              <w:lastRenderedPageBreak/>
              <w:t xml:space="preserve">You are primarily interested in the key major competitors for </w:t>
            </w:r>
          </w:p>
          <w:p w14:paraId="136E9D9E" w14:textId="77777777" w:rsidR="00DE08F4" w:rsidRDefault="00132227">
            <w:pPr>
              <w:pStyle w:val="ListParagraph"/>
              <w:numPr>
                <w:ilvl w:val="0"/>
                <w:numId w:val="104"/>
              </w:numPr>
              <w:pPrChange w:id="1223" w:author="Andrew Fryer (@DEEPFAT)" w:date="2017-07-03T07:31:00Z">
                <w:pPr>
                  <w:spacing w:after="35" w:line="258" w:lineRule="auto"/>
                  <w:ind w:left="721" w:right="30" w:firstLine="0"/>
                </w:pPr>
              </w:pPrChange>
            </w:pPr>
            <w:r>
              <w:t xml:space="preserve">VanArsdel and not all companies. I can filter just to the core competitors in the visual </w:t>
            </w:r>
          </w:p>
          <w:p w14:paraId="15A17318" w14:textId="77777777" w:rsidR="00DE08F4" w:rsidRDefault="00132227">
            <w:pPr>
              <w:pStyle w:val="ListParagraph"/>
              <w:numPr>
                <w:ilvl w:val="0"/>
                <w:numId w:val="104"/>
              </w:numPr>
              <w:pPrChange w:id="1224" w:author="Andrew Fryer (@DEEPFAT)" w:date="2017-07-03T07:31:00Z">
                <w:pPr>
                  <w:numPr>
                    <w:numId w:val="25"/>
                  </w:numPr>
                  <w:spacing w:after="33" w:line="259" w:lineRule="auto"/>
                  <w:ind w:left="540" w:right="13" w:hanging="360"/>
                </w:pPr>
              </w:pPrChange>
            </w:pPr>
            <w:r>
              <w:t xml:space="preserve">Select the column chart visual. </w:t>
            </w:r>
          </w:p>
          <w:p w14:paraId="6DC91823" w14:textId="77777777" w:rsidR="00DE08F4" w:rsidRDefault="00132227">
            <w:pPr>
              <w:pStyle w:val="ListParagraph"/>
              <w:numPr>
                <w:ilvl w:val="0"/>
                <w:numId w:val="104"/>
              </w:numPr>
              <w:pPrChange w:id="1225" w:author="Andrew Fryer (@DEEPFAT)" w:date="2017-07-03T07:31:00Z">
                <w:pPr>
                  <w:numPr>
                    <w:numId w:val="25"/>
                  </w:numPr>
                  <w:spacing w:after="0" w:line="259" w:lineRule="auto"/>
                  <w:ind w:left="540" w:right="13" w:hanging="360"/>
                </w:pPr>
              </w:pPrChange>
            </w:pPr>
            <w:r>
              <w:t xml:space="preserve">The Filters section in </w:t>
            </w:r>
          </w:p>
          <w:p w14:paraId="56AFEE4D" w14:textId="77777777" w:rsidR="00DE08F4" w:rsidRDefault="00132227">
            <w:pPr>
              <w:pStyle w:val="ListParagraph"/>
              <w:numPr>
                <w:ilvl w:val="0"/>
                <w:numId w:val="104"/>
              </w:numPr>
              <w:pPrChange w:id="1226" w:author="Andrew Fryer (@DEEPFAT)" w:date="2017-07-03T07:31:00Z">
                <w:pPr>
                  <w:spacing w:after="34" w:line="259" w:lineRule="auto"/>
                  <w:ind w:left="721" w:right="2" w:firstLine="0"/>
                </w:pPr>
              </w:pPrChange>
            </w:pPr>
            <w:r>
              <w:t xml:space="preserve">Visualizations tab is now scoped to the filter for the visual.  </w:t>
            </w:r>
          </w:p>
          <w:p w14:paraId="3655D5EB" w14:textId="77777777" w:rsidR="00DE08F4" w:rsidRDefault="00132227">
            <w:pPr>
              <w:pStyle w:val="ListParagraph"/>
              <w:numPr>
                <w:ilvl w:val="0"/>
                <w:numId w:val="104"/>
              </w:numPr>
              <w:pPrChange w:id="1227" w:author="Andrew Fryer (@DEEPFAT)" w:date="2017-07-03T07:31:00Z">
                <w:pPr>
                  <w:numPr>
                    <w:numId w:val="25"/>
                  </w:numPr>
                  <w:spacing w:after="0" w:line="259" w:lineRule="auto"/>
                  <w:ind w:left="540" w:right="13" w:hanging="360"/>
                </w:pPr>
              </w:pPrChange>
            </w:pPr>
            <w:r>
              <w:t xml:space="preserve">Select the Manufacturer drop down arrow (shown in yellow </w:t>
            </w:r>
          </w:p>
          <w:p w14:paraId="15FC58F6" w14:textId="77777777" w:rsidR="00DE08F4" w:rsidRDefault="00132227">
            <w:pPr>
              <w:pStyle w:val="ListParagraph"/>
              <w:numPr>
                <w:ilvl w:val="0"/>
                <w:numId w:val="104"/>
              </w:numPr>
              <w:pPrChange w:id="1228" w:author="Andrew Fryer (@DEEPFAT)" w:date="2017-07-03T07:31:00Z">
                <w:pPr>
                  <w:spacing w:after="0" w:line="259" w:lineRule="auto"/>
                  <w:ind w:left="721" w:firstLine="0"/>
                </w:pPr>
              </w:pPrChange>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229"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106"/>
                          <a:stretch>
                            <a:fillRect/>
                          </a:stretch>
                        </pic:blipFill>
                        <pic:spPr>
                          <a:xfrm>
                            <a:off x="0" y="0"/>
                            <a:ext cx="5352415" cy="3162300"/>
                          </a:xfrm>
                          <a:prstGeom prst="rect">
                            <a:avLst/>
                          </a:prstGeom>
                        </pic:spPr>
                      </pic:pic>
                    </a:graphicData>
                  </a:graphic>
                </wp:inline>
              </w:drawing>
            </w:r>
            <w:r>
              <w:t xml:space="preserve"> </w:t>
            </w:r>
          </w:p>
        </w:tc>
      </w:tr>
    </w:tbl>
    <w:p w14:paraId="50621252" w14:textId="684842DB" w:rsidR="009835F2" w:rsidRDefault="009835F2">
      <w:pPr>
        <w:spacing w:after="0" w:line="259" w:lineRule="auto"/>
        <w:ind w:left="-1440" w:right="2029" w:firstLine="0"/>
        <w:rPr>
          <w:ins w:id="1230" w:author="Andrew Fryer" w:date="2017-06-12T16:00:00Z"/>
        </w:rPr>
      </w:pPr>
    </w:p>
    <w:p w14:paraId="3739ACE4" w14:textId="77777777" w:rsidR="009835F2" w:rsidRDefault="009835F2">
      <w:pPr>
        <w:spacing w:after="160" w:line="259" w:lineRule="auto"/>
        <w:ind w:left="0" w:firstLine="0"/>
        <w:rPr>
          <w:ins w:id="1231" w:author="Andrew Fryer" w:date="2017-06-12T16:00:00Z"/>
        </w:rPr>
      </w:pPr>
      <w:ins w:id="1232" w:author="Andrew Fryer" w:date="2017-06-12T16:00:00Z">
        <w:r>
          <w:br w:type="page"/>
        </w:r>
      </w:ins>
    </w:p>
    <w:p w14:paraId="0145A7F0" w14:textId="77777777" w:rsidR="00DE08F4" w:rsidRDefault="00DE08F4">
      <w:pPr>
        <w:spacing w:after="0" w:line="259" w:lineRule="auto"/>
        <w:ind w:left="-1440" w:right="2029" w:firstLine="0"/>
      </w:pPr>
    </w:p>
    <w:tbl>
      <w:tblPr>
        <w:tblStyle w:val="TableGrid1"/>
        <w:tblW w:w="14307" w:type="dxa"/>
        <w:tblInd w:w="5" w:type="dxa"/>
        <w:tblCellMar>
          <w:top w:w="45" w:type="dxa"/>
          <w:left w:w="107" w:type="dxa"/>
          <w:bottom w:w="188" w:type="dxa"/>
          <w:right w:w="89" w:type="dxa"/>
        </w:tblCellMar>
        <w:tblLook w:val="04A0" w:firstRow="1" w:lastRow="0" w:firstColumn="1" w:lastColumn="0" w:noHBand="0" w:noVBand="1"/>
        <w:tblPrChange w:id="1233" w:author="Andrew Fryer (@DEEPFAT)" w:date="2017-06-12T02:32:00Z">
          <w:tblPr>
            <w:tblStyle w:val="TableGrid1"/>
            <w:tblW w:w="14307" w:type="dxa"/>
            <w:tblInd w:w="5" w:type="dxa"/>
            <w:tblCellMar>
              <w:top w:w="45" w:type="dxa"/>
              <w:left w:w="107" w:type="dxa"/>
              <w:bottom w:w="188" w:type="dxa"/>
              <w:right w:w="89" w:type="dxa"/>
            </w:tblCellMar>
            <w:tblLook w:val="04A0" w:firstRow="1" w:lastRow="0" w:firstColumn="1" w:lastColumn="0" w:noHBand="0" w:noVBand="1"/>
          </w:tblPr>
        </w:tblPrChange>
      </w:tblPr>
      <w:tblGrid>
        <w:gridCol w:w="5235"/>
        <w:gridCol w:w="9072"/>
        <w:tblGridChange w:id="1234">
          <w:tblGrid>
            <w:gridCol w:w="360"/>
            <w:gridCol w:w="360"/>
          </w:tblGrid>
        </w:tblGridChange>
      </w:tblGrid>
      <w:tr w:rsidR="00DE08F4" w:rsidDel="009835F2" w14:paraId="52587246" w14:textId="69D15E98" w:rsidTr="2F252EEF">
        <w:trPr>
          <w:trHeight w:val="5967"/>
          <w:del w:id="1235" w:author="Andrew Fryer" w:date="2017-06-12T16:00:00Z"/>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65C36E" w14:textId="5CC87668" w:rsidR="00DE08F4" w:rsidDel="009835F2" w:rsidRDefault="00132227" w:rsidP="006F4654">
            <w:pPr>
              <w:numPr>
                <w:ilvl w:val="0"/>
                <w:numId w:val="26"/>
              </w:numPr>
              <w:spacing w:after="34" w:line="258" w:lineRule="auto"/>
              <w:ind w:hanging="360"/>
              <w:rPr>
                <w:del w:id="1237" w:author="Andrew Fryer" w:date="2017-06-12T16:00:00Z"/>
              </w:rPr>
            </w:pPr>
            <w:del w:id="1238" w:author="Andrew Fryer" w:date="2017-06-12T16:00:00Z">
              <w:r w:rsidDel="009835F2">
                <w:delText xml:space="preserve">Assume you want to be able to analyze the sales of units by various countries </w:delText>
              </w:r>
            </w:del>
            <w:del w:id="1239" w:author="Andrew Fryer" w:date="2017-06-12T15:59:00Z">
              <w:r w:rsidDel="009835F2">
                <w:delText xml:space="preserve">along with the sales by years. </w:delText>
              </w:r>
            </w:del>
          </w:p>
          <w:p w14:paraId="24074587" w14:textId="126F5C2A" w:rsidR="00DE08F4" w:rsidDel="009835F2" w:rsidRDefault="00132227" w:rsidP="006F4654">
            <w:pPr>
              <w:numPr>
                <w:ilvl w:val="0"/>
                <w:numId w:val="26"/>
              </w:numPr>
              <w:spacing w:after="33" w:line="259" w:lineRule="auto"/>
              <w:ind w:hanging="360"/>
              <w:rPr>
                <w:del w:id="1240" w:author="Andrew Fryer" w:date="2017-06-12T16:00:00Z"/>
              </w:rPr>
            </w:pPr>
            <w:del w:id="1241" w:author="Andrew Fryer" w:date="2017-06-12T16:00:00Z">
              <w:r w:rsidDel="009835F2">
                <w:delText xml:space="preserve">Click on the white canvas in Power BI Desktop. </w:delText>
              </w:r>
            </w:del>
          </w:p>
          <w:p w14:paraId="46031B78" w14:textId="0B90974B" w:rsidR="00DE08F4" w:rsidDel="009835F2" w:rsidRDefault="00132227" w:rsidP="006F4654">
            <w:pPr>
              <w:numPr>
                <w:ilvl w:val="0"/>
                <w:numId w:val="26"/>
              </w:numPr>
              <w:spacing w:after="34" w:line="258" w:lineRule="auto"/>
              <w:ind w:hanging="360"/>
              <w:rPr>
                <w:del w:id="1242" w:author="Andrew Fryer" w:date="2017-06-12T16:00:00Z"/>
              </w:rPr>
            </w:pPr>
            <w:del w:id="1243" w:author="Andrew Fryer" w:date="2017-06-12T16:00:00Z">
              <w:r w:rsidDel="009835F2">
                <w:delText xml:space="preserve">Click on another column chart. You will see the column chart appear below your existing column chart. </w:delText>
              </w:r>
            </w:del>
          </w:p>
          <w:p w14:paraId="004192C1" w14:textId="7F3CB5B3" w:rsidR="00DE08F4" w:rsidDel="009835F2" w:rsidRDefault="00132227" w:rsidP="006F4654">
            <w:pPr>
              <w:numPr>
                <w:ilvl w:val="0"/>
                <w:numId w:val="26"/>
              </w:numPr>
              <w:spacing w:after="36" w:line="257" w:lineRule="auto"/>
              <w:ind w:hanging="360"/>
              <w:rPr>
                <w:del w:id="1244" w:author="Andrew Fryer" w:date="2017-06-12T16:00:00Z"/>
              </w:rPr>
            </w:pPr>
            <w:del w:id="1245" w:author="Andrew Fryer" w:date="2017-06-12T16:00:00Z">
              <w:r w:rsidDel="009835F2">
                <w:delText xml:space="preserve">Drag and drop Country column from Geography table to Axis </w:delText>
              </w:r>
            </w:del>
          </w:p>
          <w:p w14:paraId="6EA7A684" w14:textId="267D9DEC" w:rsidR="00DE08F4" w:rsidDel="009835F2" w:rsidRDefault="00132227" w:rsidP="006F4654">
            <w:pPr>
              <w:numPr>
                <w:ilvl w:val="0"/>
                <w:numId w:val="26"/>
              </w:numPr>
              <w:spacing w:after="33" w:line="259" w:lineRule="auto"/>
              <w:ind w:hanging="360"/>
              <w:rPr>
                <w:del w:id="1246" w:author="Andrew Fryer" w:date="2017-06-12T16:00:00Z"/>
              </w:rPr>
            </w:pPr>
            <w:del w:id="1247" w:author="Andrew Fryer" w:date="2017-06-12T16:00:00Z">
              <w:r w:rsidDel="009835F2">
                <w:delText xml:space="preserve">Drag and drop the Units from the Sales table to the Values. </w:delText>
              </w:r>
            </w:del>
          </w:p>
          <w:p w14:paraId="30ABFCD5" w14:textId="5643A59C" w:rsidR="00DE08F4" w:rsidDel="009835F2" w:rsidRDefault="00132227" w:rsidP="006F4654">
            <w:pPr>
              <w:numPr>
                <w:ilvl w:val="0"/>
                <w:numId w:val="26"/>
              </w:numPr>
              <w:spacing w:after="0" w:line="259" w:lineRule="auto"/>
              <w:ind w:hanging="360"/>
              <w:rPr>
                <w:del w:id="1248" w:author="Andrew Fryer" w:date="2017-06-12T16:00:00Z"/>
              </w:rPr>
            </w:pPr>
            <w:del w:id="1249" w:author="Andrew Fryer" w:date="2017-06-12T16:00:00Z">
              <w:r w:rsidDel="009835F2">
                <w:delText xml:space="preserve">You will see all the countries having about 11.4 Million units. The reason why you see the same value is due to the fact there is no relationship between Geography table and Sales table.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250"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510F4860" w14:textId="2E180054" w:rsidR="00DE08F4" w:rsidDel="009835F2" w:rsidRDefault="00132227">
            <w:pPr>
              <w:spacing w:after="0" w:line="259" w:lineRule="auto"/>
              <w:ind w:left="0" w:firstLine="0"/>
              <w:rPr>
                <w:del w:id="1251" w:author="Andrew Fryer" w:date="2017-06-12T16:00:00Z"/>
              </w:rPr>
            </w:pPr>
            <w:del w:id="1252" w:author="Andrew Fryer" w:date="2017-06-12T16:00:00Z">
              <w:r w:rsidDel="009835F2">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107"/>
                            <a:stretch>
                              <a:fillRect/>
                            </a:stretch>
                          </pic:blipFill>
                          <pic:spPr>
                            <a:xfrm>
                              <a:off x="0" y="0"/>
                              <a:ext cx="4972838" cy="3779356"/>
                            </a:xfrm>
                            <a:prstGeom prst="rect">
                              <a:avLst/>
                            </a:prstGeom>
                          </pic:spPr>
                        </pic:pic>
                      </a:graphicData>
                    </a:graphic>
                  </wp:inline>
                </w:drawing>
              </w:r>
              <w:r w:rsidDel="009835F2">
                <w:delText xml:space="preserve"> </w:delText>
              </w:r>
            </w:del>
          </w:p>
        </w:tc>
      </w:tr>
      <w:tr w:rsidR="00DE08F4" w14:paraId="106CE699" w14:textId="77777777" w:rsidTr="2F252EEF">
        <w:trPr>
          <w:trHeight w:val="335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25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7B975E6" w14:textId="029F1B53" w:rsidR="009835F2" w:rsidRDefault="005F0A1A" w:rsidP="005F0A1A">
            <w:pPr>
              <w:spacing w:after="31" w:line="259" w:lineRule="auto"/>
              <w:ind w:left="0" w:firstLine="0"/>
              <w:rPr>
                <w:ins w:id="1254" w:author="Andrew Fryer" w:date="2017-06-12T15:58:00Z"/>
              </w:rPr>
            </w:pPr>
            <w:r>
              <w:t>We</w:t>
            </w:r>
            <w:r w:rsidR="00132227">
              <w:t xml:space="preserve"> now need to setup the correct relationship between these tables</w:t>
            </w:r>
            <w:ins w:id="1255" w:author="Andrew Fryer" w:date="2017-06-12T16:03:00Z">
              <w:r w:rsidR="006D6486">
                <w:t xml:space="preserve"> and as we saw earlier </w:t>
              </w:r>
            </w:ins>
            <w:del w:id="1256" w:author="Andrew Fryer" w:date="2017-06-12T16:03:00Z">
              <w:r w:rsidR="00132227" w:rsidDel="006D6486">
                <w:delText xml:space="preserve">. </w:delText>
              </w:r>
            </w:del>
            <w:ins w:id="1257" w:author="Andrew Fryer" w:date="2017-06-12T15:53:00Z">
              <w:r w:rsidR="009835F2">
                <w:t xml:space="preserve">we need a unique column in the </w:t>
              </w:r>
            </w:ins>
            <w:ins w:id="1258" w:author="Andrew Fryer" w:date="2017-06-12T16:04:00Z">
              <w:r w:rsidR="006D6486">
                <w:t>G</w:t>
              </w:r>
            </w:ins>
            <w:ins w:id="1259" w:author="Andrew Fryer" w:date="2017-06-12T15:53:00Z">
              <w:r w:rsidR="009835F2">
                <w:t xml:space="preserve">eography </w:t>
              </w:r>
            </w:ins>
            <w:ins w:id="1260" w:author="Andrew Fryer" w:date="2017-06-12T16:04:00Z">
              <w:r w:rsidR="006D6486">
                <w:t>query</w:t>
              </w:r>
            </w:ins>
            <w:ins w:id="1261" w:author="Andrew Fryer (@DEEPFAT)" w:date="2017-06-15T10:31:00Z">
              <w:r w:rsidR="00556416">
                <w:t xml:space="preserve"> </w:t>
              </w:r>
            </w:ins>
            <w:ins w:id="1262" w:author="Andrew Fryer" w:date="2017-06-12T15:53:00Z">
              <w:r w:rsidR="009835F2">
                <w:t>based on the Zip code AND country as the same zip code could refer to differ</w:t>
              </w:r>
            </w:ins>
            <w:ins w:id="1263" w:author="Andrew Fryer" w:date="2017-06-12T15:55:00Z">
              <w:r w:rsidR="009835F2">
                <w:t>e</w:t>
              </w:r>
            </w:ins>
            <w:ins w:id="1264" w:author="Andrew Fryer" w:date="2017-06-12T15:53:00Z">
              <w:r w:rsidR="009835F2">
                <w:t>nt place</w:t>
              </w:r>
            </w:ins>
            <w:ins w:id="1265" w:author="Andrew Fryer" w:date="2017-06-12T15:55:00Z">
              <w:r w:rsidR="009835F2">
                <w:t>s</w:t>
              </w:r>
            </w:ins>
            <w:ins w:id="1266" w:author="Andrew Fryer" w:date="2017-06-12T15:53:00Z">
              <w:r w:rsidR="009835F2">
                <w:t xml:space="preserve"> </w:t>
              </w:r>
            </w:ins>
            <w:ins w:id="1267" w:author="Andrew Fryer" w:date="2017-06-12T15:55:00Z">
              <w:r w:rsidR="009835F2">
                <w:t>i</w:t>
              </w:r>
            </w:ins>
            <w:ins w:id="1268" w:author="Andrew Fryer" w:date="2017-06-12T15:53:00Z">
              <w:r w:rsidR="009835F2">
                <w:t>n differ</w:t>
              </w:r>
            </w:ins>
            <w:ins w:id="1269" w:author="Andrew Fryer" w:date="2017-06-12T15:54:00Z">
              <w:r w:rsidR="009835F2">
                <w:t>e</w:t>
              </w:r>
            </w:ins>
            <w:ins w:id="1270" w:author="Andrew Fryer" w:date="2017-06-12T15:53:00Z">
              <w:r w:rsidR="009835F2">
                <w:t xml:space="preserve">nt countries </w:t>
              </w:r>
            </w:ins>
            <w:ins w:id="1271" w:author="Andrew Fryer" w:date="2017-06-12T15:54:00Z">
              <w:r w:rsidR="009835F2">
                <w:t>which</w:t>
              </w:r>
            </w:ins>
            <w:ins w:id="1272" w:author="Andrew Fryer" w:date="2017-06-12T15:53:00Z">
              <w:r w:rsidR="009835F2">
                <w:t xml:space="preserve"> </w:t>
              </w:r>
            </w:ins>
            <w:ins w:id="1273" w:author="Andrew Fryer" w:date="2017-06-12T15:54:00Z">
              <w:r w:rsidR="009835F2">
                <w:t>was the problem we saw earlier.</w:t>
              </w:r>
            </w:ins>
            <w:ins w:id="1274" w:author="Andrew Fryer" w:date="2017-06-12T16:03:00Z">
              <w:r w:rsidR="006D6486">
                <w:t xml:space="preserve"> We’ll also need to create the same foreign key in the </w:t>
              </w:r>
            </w:ins>
            <w:ins w:id="1275" w:author="Andrew Fryer" w:date="2017-06-12T16:04:00Z">
              <w:r w:rsidR="006D6486">
                <w:t>S</w:t>
              </w:r>
            </w:ins>
            <w:ins w:id="1276" w:author="Andrew Fryer" w:date="2017-06-12T16:03:00Z">
              <w:r w:rsidR="006D6486">
                <w:t>ales</w:t>
              </w:r>
            </w:ins>
            <w:ins w:id="1277" w:author="Andrew Fryer" w:date="2017-06-12T16:04:00Z">
              <w:r w:rsidR="006D6486">
                <w:t xml:space="preserve"> query</w:t>
              </w:r>
            </w:ins>
            <w:ins w:id="1278" w:author="Andrew Fryer" w:date="2017-06-12T16:03:00Z">
              <w:r w:rsidR="006D6486">
                <w:t xml:space="preserve"> </w:t>
              </w:r>
            </w:ins>
            <w:r w:rsidR="00132227">
              <w:t xml:space="preserve"> </w:t>
            </w:r>
            <w:ins w:id="1279" w:author="Andrew Fryer" w:date="2017-06-12T16:04:00Z">
              <w:r w:rsidR="006D6486">
                <w:t>so we’ll</w:t>
              </w:r>
            </w:ins>
            <w:del w:id="1280" w:author="Andrew Fryer" w:date="2017-06-12T15:55:00Z">
              <w:r w:rsidR="00132227" w:rsidDel="009835F2">
                <w:delText xml:space="preserve">The columns Zip and Country will help us establish the relationship since </w:delText>
              </w:r>
              <w:r w:rsidDel="009835F2">
                <w:delText>we</w:delText>
              </w:r>
              <w:r w:rsidR="00132227" w:rsidDel="009835F2">
                <w:delText xml:space="preserve"> can uniquely identify each row in the Geography table with Zip and Country. </w:delText>
              </w:r>
            </w:del>
            <w:ins w:id="1281" w:author="Andrew Fryer" w:date="2017-06-12T15:56:00Z">
              <w:r w:rsidR="009835F2">
                <w:t xml:space="preserve"> create </w:t>
              </w:r>
            </w:ins>
            <w:ins w:id="1282" w:author="Andrew Fryer" w:date="2017-06-12T16:05:00Z">
              <w:r w:rsidR="006D6486">
                <w:t>two new c</w:t>
              </w:r>
            </w:ins>
            <w:ins w:id="1283" w:author="Andrew Fryer" w:date="2017-06-12T15:56:00Z">
              <w:r w:rsidR="006D6486">
                <w:t>olumns Zip</w:t>
              </w:r>
              <w:r w:rsidR="009835F2">
                <w:t>Country</w:t>
              </w:r>
            </w:ins>
            <w:ins w:id="1284" w:author="Andrew Fryer" w:date="2017-06-12T16:05:00Z">
              <w:r w:rsidR="006D6486">
                <w:t xml:space="preserve"> in each query and then use those to form the relationship. As </w:t>
              </w:r>
            </w:ins>
            <w:ins w:id="1285" w:author="Andrew Fryer" w:date="2017-06-12T16:06:00Z">
              <w:r w:rsidR="006D6486">
                <w:t xml:space="preserve">Power BI </w:t>
              </w:r>
            </w:ins>
            <w:ins w:id="1286" w:author="Andrew Fryer" w:date="2017-06-12T16:05:00Z">
              <w:r w:rsidR="006D6486">
                <w:t xml:space="preserve">can’t use </w:t>
              </w:r>
            </w:ins>
            <w:ins w:id="1287" w:author="Andrew Fryer" w:date="2017-06-12T15:56:00Z">
              <w:r w:rsidR="009835F2">
                <w:t xml:space="preserve">concatenated </w:t>
              </w:r>
            </w:ins>
            <w:ins w:id="1288" w:author="Andrew Fryer" w:date="2017-06-12T15:57:00Z">
              <w:r w:rsidR="009835F2">
                <w:t>key</w:t>
              </w:r>
            </w:ins>
            <w:ins w:id="1289" w:author="Andrew Fryer" w:date="2017-06-12T16:06:00Z">
              <w:r w:rsidR="006D6486">
                <w:t>s</w:t>
              </w:r>
            </w:ins>
            <w:ins w:id="1290" w:author="Andrew Fryer" w:date="2017-06-12T15:56:00Z">
              <w:r w:rsidR="009835F2">
                <w:t xml:space="preserve"> made up of </w:t>
              </w:r>
            </w:ins>
            <w:ins w:id="1291" w:author="Andrew Fryer" w:date="2017-06-12T15:57:00Z">
              <w:r w:rsidR="009835F2">
                <w:t>multiple</w:t>
              </w:r>
            </w:ins>
            <w:ins w:id="1292" w:author="Andrew Fryer" w:date="2017-06-12T15:56:00Z">
              <w:r w:rsidR="009835F2">
                <w:t xml:space="preserve"> </w:t>
              </w:r>
            </w:ins>
            <w:ins w:id="1293" w:author="Andrew Fryer" w:date="2017-06-12T15:57:00Z">
              <w:r w:rsidR="009835F2">
                <w:t xml:space="preserve">columns </w:t>
              </w:r>
            </w:ins>
            <w:ins w:id="1294" w:author="Andrew Fryer" w:date="2017-06-12T16:06:00Z">
              <w:r w:rsidR="006D6486">
                <w:t xml:space="preserve"> for relationships like we can in databases like SQL Server</w:t>
              </w:r>
            </w:ins>
          </w:p>
          <w:p w14:paraId="6EE899C4" w14:textId="7EB458A4" w:rsidR="00DE08F4" w:rsidDel="00DA2978" w:rsidRDefault="009835F2">
            <w:pPr>
              <w:pStyle w:val="ListParagraph"/>
              <w:rPr>
                <w:del w:id="1295" w:author="Andrew Fryer (@DEEPFAT)" w:date="2017-07-03T07:18:00Z"/>
              </w:rPr>
              <w:pPrChange w:id="1296" w:author="Andrew Fryer (@DEEPFAT)" w:date="2017-07-03T07:31:00Z">
                <w:pPr>
                  <w:spacing w:after="31" w:line="259" w:lineRule="auto"/>
                  <w:ind w:left="0" w:firstLine="0"/>
                </w:pPr>
              </w:pPrChange>
            </w:pPr>
            <w:ins w:id="1297" w:author="Andrew Fryer" w:date="2017-06-12T15:58:00Z">
              <w:r>
                <w:t>Right click the Sales query and select new column.</w:t>
              </w:r>
            </w:ins>
          </w:p>
          <w:p w14:paraId="165B4DF5" w14:textId="77777777" w:rsidR="005F0A1A" w:rsidRDefault="005F0A1A">
            <w:pPr>
              <w:pStyle w:val="ListParagraph"/>
              <w:pPrChange w:id="1298" w:author="Andrew Fryer (@DEEPFAT)" w:date="2017-07-03T07:31:00Z">
                <w:pPr>
                  <w:spacing w:after="31" w:line="259" w:lineRule="auto"/>
                  <w:ind w:left="0" w:firstLine="0"/>
                </w:pPr>
              </w:pPrChange>
            </w:pPr>
          </w:p>
          <w:p w14:paraId="6C5FDFDF" w14:textId="620729BB" w:rsidR="00DE08F4" w:rsidDel="00DA2978" w:rsidRDefault="00132227">
            <w:pPr>
              <w:pStyle w:val="ListParagraph"/>
              <w:rPr>
                <w:del w:id="1299" w:author="Andrew Fryer (@DEEPFAT)" w:date="2017-07-03T07:19:00Z"/>
              </w:rPr>
              <w:pPrChange w:id="1300" w:author="Andrew Fryer (@DEEPFAT)" w:date="2017-07-03T07:31:00Z">
                <w:pPr>
                  <w:numPr>
                    <w:numId w:val="27"/>
                  </w:numPr>
                  <w:spacing w:after="0" w:line="259" w:lineRule="auto"/>
                  <w:ind w:left="721" w:hanging="360"/>
                </w:pPr>
              </w:pPrChange>
            </w:pPr>
            <w:r>
              <w:t xml:space="preserve">Select the drop down next to Sales tables and select “New </w:t>
            </w:r>
          </w:p>
          <w:p w14:paraId="351C6EF7" w14:textId="5EEE9836" w:rsidR="00DE08F4" w:rsidRDefault="00132227">
            <w:pPr>
              <w:pStyle w:val="ListParagraph"/>
              <w:pPrChange w:id="1301" w:author="Andrew Fryer (@DEEPFAT)" w:date="2017-07-03T07:31:00Z">
                <w:pPr>
                  <w:spacing w:after="0" w:line="259" w:lineRule="auto"/>
                  <w:ind w:left="721" w:firstLine="0"/>
                </w:pPr>
              </w:pPrChange>
            </w:pPr>
            <w:r>
              <w:t xml:space="preserve">Column” </w:t>
            </w:r>
            <w:ins w:id="1302" w:author="Andrew Fryer (@DEEPFAT)" w:date="2017-07-03T07:19:00Z">
              <w:r w:rsidR="00DA2978">
                <w:t xml:space="preserve"> as </w:t>
              </w:r>
            </w:ins>
            <w:r>
              <w:t>shown</w:t>
            </w:r>
            <w:del w:id="1303" w:author="Andrew Fryer (@DEEPFAT)" w:date="2017-07-03T07:20:00Z">
              <w:r w:rsidDel="009C17E1">
                <w:delText xml:space="preserve"> </w:delText>
              </w:r>
            </w:del>
            <w:del w:id="1304" w:author="Andrew Fryer (@DEEPFAT)" w:date="2017-07-03T07:19:00Z">
              <w:r w:rsidDel="00DA2978">
                <w:delText>in the figure</w:delText>
              </w:r>
            </w:del>
            <w:r>
              <w:t xml:space="preserve">.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305"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108"/>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1"/>
        <w:tblW w:w="14307" w:type="dxa"/>
        <w:tblInd w:w="5" w:type="dxa"/>
        <w:tblCellMar>
          <w:top w:w="45" w:type="dxa"/>
          <w:left w:w="107" w:type="dxa"/>
          <w:bottom w:w="188" w:type="dxa"/>
          <w:right w:w="65" w:type="dxa"/>
        </w:tblCellMar>
        <w:tblLook w:val="04A0" w:firstRow="1" w:lastRow="0" w:firstColumn="1" w:lastColumn="0" w:noHBand="0" w:noVBand="1"/>
        <w:tblPrChange w:id="1306" w:author="Andrew Fryer (@DEEPFAT)" w:date="2017-06-12T02:32:00Z">
          <w:tblPr>
            <w:tblStyle w:val="TableGrid1"/>
            <w:tblW w:w="14307" w:type="dxa"/>
            <w:tblInd w:w="5" w:type="dxa"/>
            <w:tblCellMar>
              <w:top w:w="45" w:type="dxa"/>
              <w:left w:w="107" w:type="dxa"/>
              <w:bottom w:w="188" w:type="dxa"/>
              <w:right w:w="65" w:type="dxa"/>
            </w:tblCellMar>
            <w:tblLook w:val="04A0" w:firstRow="1" w:lastRow="0" w:firstColumn="1" w:lastColumn="0" w:noHBand="0" w:noVBand="1"/>
          </w:tblPr>
        </w:tblPrChange>
      </w:tblPr>
      <w:tblGrid>
        <w:gridCol w:w="5235"/>
        <w:gridCol w:w="9072"/>
        <w:tblGridChange w:id="1307">
          <w:tblGrid>
            <w:gridCol w:w="360"/>
            <w:gridCol w:w="360"/>
          </w:tblGrid>
        </w:tblGridChange>
      </w:tblGrid>
      <w:tr w:rsidR="00DE08F4" w14:paraId="3C843AE5" w14:textId="77777777" w:rsidTr="2F252EEF">
        <w:trPr>
          <w:trHeight w:val="808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49FD65C" w14:textId="71AEFF46" w:rsidR="00DE08F4" w:rsidRDefault="00132227" w:rsidP="005F0A1A">
            <w:pPr>
              <w:spacing w:after="33" w:line="259" w:lineRule="auto"/>
              <w:ind w:left="0" w:firstLine="0"/>
            </w:pPr>
            <w:r>
              <w:lastRenderedPageBreak/>
              <w:t>You will see an editor as shown</w:t>
            </w:r>
            <w:del w:id="1309" w:author="Andrew Fryer" w:date="2017-06-12T16:06:00Z">
              <w:r w:rsidDel="006D6486">
                <w:delText xml:space="preserve"> in the figure</w:delText>
              </w:r>
            </w:del>
            <w:r>
              <w:t xml:space="preserve">.  </w:t>
            </w:r>
          </w:p>
          <w:p w14:paraId="22EF4012" w14:textId="77777777" w:rsidR="00DE08F4" w:rsidRDefault="00132227">
            <w:pPr>
              <w:pStyle w:val="ListParagraph"/>
              <w:numPr>
                <w:ilvl w:val="0"/>
                <w:numId w:val="104"/>
              </w:numPr>
              <w:pPrChange w:id="1310" w:author="Andrew Fryer (@DEEPFAT)" w:date="2017-07-03T07:31:00Z">
                <w:pPr>
                  <w:numPr>
                    <w:numId w:val="27"/>
                  </w:numPr>
                  <w:spacing w:after="159" w:line="258" w:lineRule="auto"/>
                  <w:ind w:left="721" w:hanging="360"/>
                </w:pPr>
              </w:pPrChange>
            </w:pPr>
            <w:r>
              <w:t xml:space="preserve">To concatenate the Zip and Country separate by a comma enter the following calculation in the editor </w:t>
            </w:r>
          </w:p>
          <w:p w14:paraId="4F79B24D" w14:textId="384C54F4" w:rsidR="00DE08F4" w:rsidRDefault="00132227">
            <w:pPr>
              <w:spacing w:after="161" w:line="259" w:lineRule="auto"/>
              <w:ind w:left="1" w:firstLine="0"/>
            </w:pPr>
            <w:r w:rsidRPr="00910AA7">
              <w:rPr>
                <w:b/>
                <w:bCs/>
              </w:rPr>
              <w:t xml:space="preserve">ZipCountry = Sales[Zip] &amp; </w:t>
            </w:r>
            <w:del w:id="1311" w:author="Andrew Fryer (@DEEPFAT)" w:date="2017-06-15T10:25:00Z">
              <w:r w:rsidRPr="2F252EEF" w:rsidDel="006F722C">
                <w:rPr>
                  <w:b/>
                  <w:bCs/>
                  <w:rPrChange w:id="1312" w:author="Andrew Fryer (@DEEPFAT)" w:date="2017-06-12T02:32:00Z">
                    <w:rPr>
                      <w:b/>
                    </w:rPr>
                  </w:rPrChange>
                </w:rPr>
                <w:delText xml:space="preserve">“,” </w:delText>
              </w:r>
            </w:del>
            <w:ins w:id="1313" w:author="Andrew Fryer (@DEEPFAT)" w:date="2017-06-15T10:25:00Z">
              <w:r w:rsidR="006F722C">
                <w:rPr>
                  <w:b/>
                  <w:bCs/>
                </w:rPr>
                <w:t>“</w:t>
              </w:r>
              <w:r w:rsidR="006F722C" w:rsidRPr="00910AA7">
                <w:rPr>
                  <w:b/>
                  <w:bCs/>
                </w:rPr>
                <w:t xml:space="preserve">,” </w:t>
              </w:r>
            </w:ins>
            <w:r w:rsidRPr="2F252EEF">
              <w:rPr>
                <w:b/>
                <w:bCs/>
                <w:rPrChange w:id="1314" w:author="Andrew Fryer (@DEEPFAT)" w:date="2017-06-12T02:32:00Z">
                  <w:rPr>
                    <w:b/>
                  </w:rPr>
                </w:rPrChange>
              </w:rPr>
              <w:t xml:space="preserve">&amp; Sales[CountryName] </w:t>
            </w:r>
          </w:p>
          <w:p w14:paraId="2200B016" w14:textId="1F0B6E95" w:rsidR="00DE08F4" w:rsidRDefault="00132227" w:rsidP="005F0A1A">
            <w:pPr>
              <w:spacing w:after="158" w:line="259" w:lineRule="auto"/>
              <w:ind w:left="1" w:firstLine="0"/>
            </w:pPr>
            <w:del w:id="1315" w:author="Andrew Fryer" w:date="2017-06-12T16:07:00Z">
              <w:r w:rsidDel="006D6486">
                <w:delText xml:space="preserve"> </w:delText>
              </w:r>
            </w:del>
            <w:r>
              <w:t xml:space="preserve">You will notice that as you type the expression the Power BI desktop guides you to choose the right columns. You can just hit tab as you see the correct value.   </w:t>
            </w:r>
          </w:p>
          <w:p w14:paraId="0F6FFAEF" w14:textId="7EF4A676" w:rsidR="00DE08F4" w:rsidRDefault="00132227">
            <w:pPr>
              <w:spacing w:after="162" w:line="258" w:lineRule="auto"/>
              <w:ind w:left="1" w:right="18" w:firstLine="0"/>
              <w:rPr>
                <w:ins w:id="1316" w:author="Andrew Fryer" w:date="2017-06-12T16:07:00Z"/>
              </w:rPr>
            </w:pPr>
            <w:r>
              <w:t xml:space="preserve">You </w:t>
            </w:r>
            <w:ins w:id="1317" w:author="Andrew Fryer" w:date="2017-06-12T16:07:00Z">
              <w:r w:rsidR="006D6486">
                <w:t xml:space="preserve">have just </w:t>
              </w:r>
            </w:ins>
            <w:r>
              <w:t xml:space="preserve">created a column using an expression called DAX (Data Analysis Expression) which is very similar to writing expressions in Excel </w:t>
            </w:r>
            <w:ins w:id="1318" w:author="Andrew Fryer" w:date="2017-06-12T15:52:00Z">
              <w:r w:rsidR="009835F2">
                <w:t xml:space="preserve"> and much easier than the MDX language used in the olap version of Analysis Services </w:t>
              </w:r>
            </w:ins>
            <w:r>
              <w:t xml:space="preserve">where you are concatenating the value of each row. The “&amp;” symbol is used for concatenation. </w:t>
            </w:r>
          </w:p>
          <w:p w14:paraId="45AAF3A7" w14:textId="69BCA1C2" w:rsidR="006D6486" w:rsidDel="0061337B" w:rsidRDefault="006D6486">
            <w:pPr>
              <w:spacing w:after="162" w:line="258" w:lineRule="auto"/>
              <w:ind w:left="1" w:right="18" w:firstLine="0"/>
              <w:rPr>
                <w:del w:id="1319" w:author="Andrew Fryer" w:date="2017-06-12T16:11:00Z"/>
              </w:rPr>
            </w:pPr>
          </w:p>
          <w:p w14:paraId="55FA6C7A" w14:textId="73095F65" w:rsidR="00DE08F4" w:rsidDel="0061337B" w:rsidRDefault="00132227">
            <w:pPr>
              <w:spacing w:after="162" w:line="258" w:lineRule="auto"/>
              <w:ind w:left="1" w:firstLine="0"/>
              <w:rPr>
                <w:del w:id="1320" w:author="Andrew Fryer" w:date="2017-06-12T16:16:00Z"/>
              </w:rPr>
            </w:pPr>
            <w:del w:id="1321" w:author="Andrew Fryer" w:date="2017-06-12T16:16:00Z">
              <w:r w:rsidDel="0061337B">
                <w:delText xml:space="preserve">You will see a new column ZipCountry in Sales table. The icon indicates you have a columns that contains an expression, also referred to as Calculated column.  </w:delText>
              </w:r>
            </w:del>
          </w:p>
          <w:p w14:paraId="0320735E" w14:textId="499D9ACE" w:rsidR="00DE08F4" w:rsidRDefault="00132227">
            <w:pPr>
              <w:spacing w:after="0" w:line="259" w:lineRule="auto"/>
              <w:ind w:left="1" w:firstLine="0"/>
            </w:pPr>
            <w:del w:id="1322" w:author="Andrew Fryer" w:date="2017-06-12T16:16:00Z">
              <w:r w:rsidDel="0061337B">
                <w:delText xml:space="preserve"> </w:delText>
              </w:r>
            </w:del>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323"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109"/>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110"/>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1"/>
        <w:tblW w:w="14424" w:type="dxa"/>
        <w:tblInd w:w="-112" w:type="dxa"/>
        <w:tblCellMar>
          <w:top w:w="45" w:type="dxa"/>
          <w:left w:w="107" w:type="dxa"/>
          <w:bottom w:w="116" w:type="dxa"/>
          <w:right w:w="72" w:type="dxa"/>
        </w:tblCellMar>
        <w:tblLook w:val="04A0" w:firstRow="1" w:lastRow="0" w:firstColumn="1" w:lastColumn="0" w:noHBand="0" w:noVBand="1"/>
        <w:tblPrChange w:id="1324" w:author="Andrew Fryer (@DEEPFAT)" w:date="2017-07-03T07:20:00Z">
          <w:tblPr>
            <w:tblStyle w:val="TableGrid1"/>
            <w:tblW w:w="14307" w:type="dxa"/>
            <w:tblInd w:w="5" w:type="dxa"/>
            <w:tblCellMar>
              <w:top w:w="45" w:type="dxa"/>
              <w:left w:w="107" w:type="dxa"/>
              <w:bottom w:w="116" w:type="dxa"/>
              <w:right w:w="72" w:type="dxa"/>
            </w:tblCellMar>
            <w:tblLook w:val="04A0" w:firstRow="1" w:lastRow="0" w:firstColumn="1" w:lastColumn="0" w:noHBand="0" w:noVBand="1"/>
          </w:tblPr>
        </w:tblPrChange>
      </w:tblPr>
      <w:tblGrid>
        <w:gridCol w:w="5235"/>
        <w:gridCol w:w="9189"/>
        <w:tblGridChange w:id="1325">
          <w:tblGrid>
            <w:gridCol w:w="360"/>
            <w:gridCol w:w="360"/>
            <w:gridCol w:w="4515"/>
            <w:gridCol w:w="9072"/>
          </w:tblGrid>
        </w:tblGridChange>
      </w:tblGrid>
      <w:tr w:rsidR="0061337B" w14:paraId="45CA706D" w14:textId="77777777" w:rsidTr="009C17E1">
        <w:trPr>
          <w:trHeight w:val="5204"/>
          <w:ins w:id="1326" w:author="Andrew Fryer" w:date="2017-06-12T16:11:00Z"/>
          <w:trPrChange w:id="1327" w:author="Andrew Fryer (@DEEPFAT)" w:date="2017-07-03T07:20:00Z">
            <w:trPr>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28" w:author="Andrew Fryer (@DEEPFAT)" w:date="2017-07-03T07:20: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DA2EF53" w14:textId="46D773AC" w:rsidR="0061337B" w:rsidRDefault="0061337B" w:rsidP="0061337B">
            <w:pPr>
              <w:spacing w:after="162" w:line="258" w:lineRule="auto"/>
              <w:ind w:left="1" w:right="18" w:firstLine="0"/>
              <w:rPr>
                <w:ins w:id="1329" w:author="Andrew Fryer" w:date="2017-06-12T16:12:00Z"/>
              </w:rPr>
            </w:pPr>
            <w:ins w:id="1330" w:author="Andrew Fryer" w:date="2017-06-12T16:12:00Z">
              <w:r>
                <w:lastRenderedPageBreak/>
                <w:t>We could have also done this at the query editing stage If you have time you might try this and if you do the resulting M looks like this for the sales table:</w:t>
              </w:r>
            </w:ins>
          </w:p>
          <w:p w14:paraId="309FF0EB" w14:textId="77777777" w:rsidR="0061337B" w:rsidRPr="0061337B" w:rsidRDefault="0061337B">
            <w:pPr>
              <w:rPr>
                <w:ins w:id="1331" w:author="Andrew Fryer" w:date="2017-06-12T16:11:00Z"/>
              </w:rPr>
              <w:pPrChange w:id="1332" w:author="Andrew Fryer" w:date="2017-06-12T16:17:00Z">
                <w:pPr>
                  <w:numPr>
                    <w:numId w:val="28"/>
                  </w:numPr>
                  <w:spacing w:after="34" w:line="258" w:lineRule="auto"/>
                  <w:ind w:left="721" w:hanging="360"/>
                </w:pPr>
              </w:pPrChange>
            </w:pP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33" w:author="Andrew Fryer (@DEEPFAT)" w:date="2017-07-03T07:20: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13D8A968" w14:textId="77777777" w:rsidR="0061337B" w:rsidRPr="0061337B" w:rsidRDefault="0061337B" w:rsidP="0061337B">
            <w:pPr>
              <w:spacing w:after="34" w:line="258" w:lineRule="auto"/>
              <w:ind w:left="0" w:firstLine="0"/>
              <w:rPr>
                <w:ins w:id="1334" w:author="Andrew Fryer" w:date="2017-06-12T16:12:00Z"/>
                <w:rFonts w:ascii="Lucida Console" w:hAnsi="Lucida Console"/>
                <w:noProof/>
                <w:sz w:val="18"/>
                <w:rPrChange w:id="1335" w:author="Andrew Fryer" w:date="2017-06-12T16:13:00Z">
                  <w:rPr>
                    <w:ins w:id="1336" w:author="Andrew Fryer" w:date="2017-06-12T16:12:00Z"/>
                    <w:noProof/>
                  </w:rPr>
                </w:rPrChange>
              </w:rPr>
            </w:pPr>
            <w:ins w:id="1337" w:author="Andrew Fryer" w:date="2017-06-12T16:12:00Z">
              <w:r w:rsidRPr="0061337B">
                <w:rPr>
                  <w:rFonts w:ascii="Lucida Console" w:hAnsi="Lucida Console"/>
                  <w:noProof/>
                  <w:sz w:val="18"/>
                  <w:rPrChange w:id="1338" w:author="Andrew Fryer" w:date="2017-06-12T16:13:00Z">
                    <w:rPr>
                      <w:noProof/>
                    </w:rPr>
                  </w:rPrChange>
                </w:rPr>
                <w:t>let</w:t>
              </w:r>
            </w:ins>
          </w:p>
          <w:p w14:paraId="79E7C003" w14:textId="77777777" w:rsidR="0061337B" w:rsidRPr="0061337B" w:rsidRDefault="0061337B" w:rsidP="0061337B">
            <w:pPr>
              <w:spacing w:after="34" w:line="258" w:lineRule="auto"/>
              <w:ind w:left="0" w:firstLine="0"/>
              <w:rPr>
                <w:ins w:id="1339" w:author="Andrew Fryer" w:date="2017-06-12T16:12:00Z"/>
                <w:rFonts w:ascii="Lucida Console" w:hAnsi="Lucida Console"/>
                <w:noProof/>
                <w:sz w:val="18"/>
                <w:rPrChange w:id="1340" w:author="Andrew Fryer" w:date="2017-06-12T16:13:00Z">
                  <w:rPr>
                    <w:ins w:id="1341" w:author="Andrew Fryer" w:date="2017-06-12T16:12:00Z"/>
                    <w:noProof/>
                  </w:rPr>
                </w:rPrChange>
              </w:rPr>
            </w:pPr>
            <w:ins w:id="1342" w:author="Andrew Fryer" w:date="2017-06-12T16:12:00Z">
              <w:r w:rsidRPr="0061337B">
                <w:rPr>
                  <w:rFonts w:ascii="Lucida Console" w:hAnsi="Lucida Console"/>
                  <w:noProof/>
                  <w:sz w:val="18"/>
                  <w:rPrChange w:id="1343" w:author="Andrew Fryer" w:date="2017-06-12T16:13:00Z">
                    <w:rPr>
                      <w:noProof/>
                    </w:rPr>
                  </w:rPrChange>
                </w:rPr>
                <w:t xml:space="preserve">    Source = Sql.Database("deepfat.database.windows.net", "DIAD"),</w:t>
              </w:r>
            </w:ins>
          </w:p>
          <w:p w14:paraId="4ABE2CFF" w14:textId="77777777" w:rsidR="0061337B" w:rsidRPr="0061337B" w:rsidRDefault="0061337B" w:rsidP="0061337B">
            <w:pPr>
              <w:spacing w:after="34" w:line="258" w:lineRule="auto"/>
              <w:ind w:left="0" w:firstLine="0"/>
              <w:rPr>
                <w:ins w:id="1344" w:author="Andrew Fryer" w:date="2017-06-12T16:12:00Z"/>
                <w:rFonts w:ascii="Lucida Console" w:hAnsi="Lucida Console"/>
                <w:noProof/>
                <w:sz w:val="18"/>
                <w:rPrChange w:id="1345" w:author="Andrew Fryer" w:date="2017-06-12T16:13:00Z">
                  <w:rPr>
                    <w:ins w:id="1346" w:author="Andrew Fryer" w:date="2017-06-12T16:12:00Z"/>
                    <w:noProof/>
                  </w:rPr>
                </w:rPrChange>
              </w:rPr>
            </w:pPr>
            <w:ins w:id="1347" w:author="Andrew Fryer" w:date="2017-06-12T16:12:00Z">
              <w:r w:rsidRPr="0061337B">
                <w:rPr>
                  <w:rFonts w:ascii="Lucida Console" w:hAnsi="Lucida Console"/>
                  <w:noProof/>
                  <w:sz w:val="18"/>
                  <w:rPrChange w:id="1348" w:author="Andrew Fryer" w:date="2017-06-12T16:13:00Z">
                    <w:rPr>
                      <w:noProof/>
                    </w:rPr>
                  </w:rPrChange>
                </w:rPr>
                <w:t xml:space="preserve">    dbo_bi_salesFact = Source{[Schema="dbo",Item="bi_salesFact"]}[Data],</w:t>
              </w:r>
            </w:ins>
          </w:p>
          <w:p w14:paraId="7CD120DA" w14:textId="77777777" w:rsidR="0061337B" w:rsidRPr="0061337B" w:rsidRDefault="0061337B" w:rsidP="0061337B">
            <w:pPr>
              <w:spacing w:after="34" w:line="258" w:lineRule="auto"/>
              <w:ind w:left="0" w:firstLine="0"/>
              <w:rPr>
                <w:ins w:id="1349" w:author="Andrew Fryer" w:date="2017-06-12T16:12:00Z"/>
                <w:rFonts w:ascii="Lucida Console" w:hAnsi="Lucida Console"/>
                <w:noProof/>
                <w:sz w:val="18"/>
                <w:rPrChange w:id="1350" w:author="Andrew Fryer" w:date="2017-06-12T16:13:00Z">
                  <w:rPr>
                    <w:ins w:id="1351" w:author="Andrew Fryer" w:date="2017-06-12T16:12:00Z"/>
                    <w:noProof/>
                  </w:rPr>
                </w:rPrChange>
              </w:rPr>
            </w:pPr>
            <w:ins w:id="1352" w:author="Andrew Fryer" w:date="2017-06-12T16:12:00Z">
              <w:r w:rsidRPr="0061337B">
                <w:rPr>
                  <w:rFonts w:ascii="Lucida Console" w:hAnsi="Lucida Console"/>
                  <w:noProof/>
                  <w:sz w:val="18"/>
                  <w:rPrChange w:id="1353" w:author="Andrew Fryer" w:date="2017-06-12T16:13:00Z">
                    <w:rPr>
                      <w:noProof/>
                    </w:rPr>
                  </w:rPrChange>
                </w:rPr>
                <w:t xml:space="preserve">    #"Appended Query" = Table.Combine({dbo_bi_salesFact, #"International Sales"}),</w:t>
              </w:r>
            </w:ins>
          </w:p>
          <w:p w14:paraId="7DE652D0" w14:textId="77777777" w:rsidR="0061337B" w:rsidRPr="0061337B" w:rsidRDefault="0061337B" w:rsidP="0061337B">
            <w:pPr>
              <w:spacing w:after="34" w:line="258" w:lineRule="auto"/>
              <w:ind w:left="0" w:firstLine="0"/>
              <w:rPr>
                <w:ins w:id="1354" w:author="Andrew Fryer" w:date="2017-06-12T16:12:00Z"/>
                <w:rFonts w:ascii="Lucida Console" w:hAnsi="Lucida Console"/>
                <w:noProof/>
                <w:sz w:val="18"/>
                <w:rPrChange w:id="1355" w:author="Andrew Fryer" w:date="2017-06-12T16:13:00Z">
                  <w:rPr>
                    <w:ins w:id="1356" w:author="Andrew Fryer" w:date="2017-06-12T16:12:00Z"/>
                    <w:noProof/>
                  </w:rPr>
                </w:rPrChange>
              </w:rPr>
            </w:pPr>
            <w:ins w:id="1357" w:author="Andrew Fryer" w:date="2017-06-12T16:12:00Z">
              <w:r w:rsidRPr="0061337B">
                <w:rPr>
                  <w:rFonts w:ascii="Lucida Console" w:hAnsi="Lucida Console"/>
                  <w:noProof/>
                  <w:sz w:val="18"/>
                  <w:rPrChange w:id="1358" w:author="Andrew Fryer" w:date="2017-06-12T16:13:00Z">
                    <w:rPr>
                      <w:noProof/>
                    </w:rPr>
                  </w:rPrChange>
                </w:rPr>
                <w:t xml:space="preserve">    #"Added Custom" = Table.AddColumn(#"Appended Query", "CountryName", each if [Country] = null then "USA" else </w:t>
              </w:r>
            </w:ins>
          </w:p>
          <w:p w14:paraId="0803ED14" w14:textId="77777777" w:rsidR="0061337B" w:rsidRPr="0061337B" w:rsidRDefault="0061337B" w:rsidP="0061337B">
            <w:pPr>
              <w:spacing w:after="34" w:line="258" w:lineRule="auto"/>
              <w:ind w:left="0" w:firstLine="0"/>
              <w:rPr>
                <w:ins w:id="1359" w:author="Andrew Fryer" w:date="2017-06-12T16:12:00Z"/>
                <w:rFonts w:ascii="Lucida Console" w:hAnsi="Lucida Console"/>
                <w:noProof/>
                <w:sz w:val="18"/>
                <w:rPrChange w:id="1360" w:author="Andrew Fryer" w:date="2017-06-12T16:13:00Z">
                  <w:rPr>
                    <w:ins w:id="1361" w:author="Andrew Fryer" w:date="2017-06-12T16:12:00Z"/>
                    <w:noProof/>
                  </w:rPr>
                </w:rPrChange>
              </w:rPr>
            </w:pPr>
            <w:ins w:id="1362" w:author="Andrew Fryer" w:date="2017-06-12T16:12:00Z">
              <w:r w:rsidRPr="0061337B">
                <w:rPr>
                  <w:rFonts w:ascii="Lucida Console" w:hAnsi="Lucida Console"/>
                  <w:noProof/>
                  <w:sz w:val="18"/>
                  <w:rPrChange w:id="1363" w:author="Andrew Fryer" w:date="2017-06-12T16:13:00Z">
                    <w:rPr>
                      <w:noProof/>
                    </w:rPr>
                  </w:rPrChange>
                </w:rPr>
                <w:t>[Country]),</w:t>
              </w:r>
            </w:ins>
          </w:p>
          <w:p w14:paraId="19AAC0F4" w14:textId="77777777" w:rsidR="0061337B" w:rsidRPr="0061337B" w:rsidRDefault="0061337B" w:rsidP="0061337B">
            <w:pPr>
              <w:spacing w:after="34" w:line="258" w:lineRule="auto"/>
              <w:ind w:left="0" w:firstLine="0"/>
              <w:rPr>
                <w:ins w:id="1364" w:author="Andrew Fryer" w:date="2017-06-12T16:12:00Z"/>
                <w:rFonts w:ascii="Lucida Console" w:hAnsi="Lucida Console"/>
                <w:noProof/>
                <w:sz w:val="18"/>
                <w:rPrChange w:id="1365" w:author="Andrew Fryer" w:date="2017-06-12T16:13:00Z">
                  <w:rPr>
                    <w:ins w:id="1366" w:author="Andrew Fryer" w:date="2017-06-12T16:12:00Z"/>
                    <w:noProof/>
                  </w:rPr>
                </w:rPrChange>
              </w:rPr>
            </w:pPr>
            <w:ins w:id="1367" w:author="Andrew Fryer" w:date="2017-06-12T16:12:00Z">
              <w:r w:rsidRPr="0061337B">
                <w:rPr>
                  <w:rFonts w:ascii="Lucida Console" w:hAnsi="Lucida Console"/>
                  <w:noProof/>
                  <w:sz w:val="18"/>
                  <w:rPrChange w:id="1368" w:author="Andrew Fryer" w:date="2017-06-12T16:13:00Z">
                    <w:rPr>
                      <w:noProof/>
                    </w:rPr>
                  </w:rPrChange>
                </w:rPr>
                <w:t xml:space="preserve">    #"Removed Columns" = Table.RemoveColumns(#"Added Custom",{"Country", "Source.Name"}),</w:t>
              </w:r>
            </w:ins>
          </w:p>
          <w:p w14:paraId="46B91C51" w14:textId="77777777" w:rsidR="0061337B" w:rsidRPr="0061337B" w:rsidRDefault="0061337B" w:rsidP="0061337B">
            <w:pPr>
              <w:spacing w:after="34" w:line="258" w:lineRule="auto"/>
              <w:ind w:left="0" w:firstLine="0"/>
              <w:rPr>
                <w:ins w:id="1369" w:author="Andrew Fryer" w:date="2017-06-12T16:12:00Z"/>
                <w:rFonts w:ascii="Lucida Console" w:hAnsi="Lucida Console"/>
                <w:noProof/>
                <w:sz w:val="18"/>
                <w:rPrChange w:id="1370" w:author="Andrew Fryer" w:date="2017-06-12T16:13:00Z">
                  <w:rPr>
                    <w:ins w:id="1371" w:author="Andrew Fryer" w:date="2017-06-12T16:12:00Z"/>
                    <w:noProof/>
                  </w:rPr>
                </w:rPrChange>
              </w:rPr>
            </w:pPr>
            <w:ins w:id="1372" w:author="Andrew Fryer" w:date="2017-06-12T16:12:00Z">
              <w:r w:rsidRPr="0061337B">
                <w:rPr>
                  <w:rFonts w:ascii="Lucida Console" w:hAnsi="Lucida Console"/>
                  <w:noProof/>
                  <w:sz w:val="18"/>
                  <w:rPrChange w:id="1373" w:author="Andrew Fryer" w:date="2017-06-12T16:13:00Z">
                    <w:rPr>
                      <w:noProof/>
                    </w:rPr>
                  </w:rPrChange>
                </w:rPr>
                <w:t xml:space="preserve">    </w:t>
              </w:r>
              <w:r w:rsidRPr="0061337B">
                <w:rPr>
                  <w:rFonts w:ascii="Lucida Console" w:hAnsi="Lucida Console"/>
                  <w:noProof/>
                  <w:color w:val="2E74B5" w:themeColor="accent1" w:themeShade="BF"/>
                  <w:sz w:val="18"/>
                  <w:rPrChange w:id="1374" w:author="Andrew Fryer" w:date="2017-06-12T16:15:00Z">
                    <w:rPr>
                      <w:noProof/>
                    </w:rPr>
                  </w:rPrChange>
                </w:rPr>
                <w:t>#"Added Custom1" = Table.AddColumn(#"Removed Columns", "ZipCountry", each [CountryName]&amp; ","&amp;[Zip])</w:t>
              </w:r>
            </w:ins>
          </w:p>
          <w:p w14:paraId="79EAA890" w14:textId="767AEDA8" w:rsidR="0061337B" w:rsidRDefault="0061337B">
            <w:pPr>
              <w:spacing w:after="34" w:line="258" w:lineRule="auto"/>
              <w:ind w:left="0" w:firstLine="0"/>
              <w:rPr>
                <w:ins w:id="1375" w:author="Andrew Fryer" w:date="2017-06-12T16:14:00Z"/>
                <w:rFonts w:ascii="Lucida Console" w:hAnsi="Lucida Console"/>
                <w:noProof/>
                <w:sz w:val="18"/>
              </w:rPr>
              <w:pPrChange w:id="1376" w:author="Andrew Fryer" w:date="2017-06-12T16:14:00Z">
                <w:pPr>
                  <w:spacing w:after="0" w:line="259" w:lineRule="auto"/>
                  <w:ind w:left="0" w:right="342" w:firstLine="0"/>
                  <w:jc w:val="right"/>
                </w:pPr>
              </w:pPrChange>
            </w:pPr>
            <w:ins w:id="1377" w:author="Andrew Fryer" w:date="2017-06-12T16:14:00Z">
              <w:r>
                <w:rPr>
                  <w:rFonts w:ascii="Lucida Console" w:hAnsi="Lucida Console"/>
                  <w:noProof/>
                  <w:sz w:val="18"/>
                </w:rPr>
                <w:t>i</w:t>
              </w:r>
            </w:ins>
            <w:ins w:id="1378" w:author="Andrew Fryer" w:date="2017-06-12T16:12:00Z">
              <w:r w:rsidRPr="0061337B">
                <w:rPr>
                  <w:rFonts w:ascii="Lucida Console" w:hAnsi="Lucida Console"/>
                  <w:noProof/>
                  <w:sz w:val="18"/>
                  <w:rPrChange w:id="1379" w:author="Andrew Fryer" w:date="2017-06-12T16:13:00Z">
                    <w:rPr>
                      <w:noProof/>
                    </w:rPr>
                  </w:rPrChange>
                </w:rPr>
                <w:t>n</w:t>
              </w:r>
            </w:ins>
          </w:p>
          <w:p w14:paraId="2E5D2112" w14:textId="78052F0B" w:rsidR="0061337B" w:rsidRPr="0061337B" w:rsidRDefault="0061337B">
            <w:pPr>
              <w:spacing w:after="34" w:line="258" w:lineRule="auto"/>
              <w:ind w:left="0" w:firstLine="0"/>
              <w:rPr>
                <w:ins w:id="1380" w:author="Andrew Fryer" w:date="2017-06-12T16:11:00Z"/>
                <w:rFonts w:ascii="Lucida Console" w:hAnsi="Lucida Console"/>
                <w:noProof/>
                <w:sz w:val="18"/>
                <w:rPrChange w:id="1381" w:author="Andrew Fryer" w:date="2017-06-12T16:13:00Z">
                  <w:rPr>
                    <w:ins w:id="1382" w:author="Andrew Fryer" w:date="2017-06-12T16:11:00Z"/>
                    <w:noProof/>
                  </w:rPr>
                </w:rPrChange>
              </w:rPr>
              <w:pPrChange w:id="1383" w:author="Andrew Fryer" w:date="2017-06-12T16:14:00Z">
                <w:pPr>
                  <w:spacing w:after="0" w:line="259" w:lineRule="auto"/>
                  <w:ind w:left="0" w:right="342" w:firstLine="0"/>
                  <w:jc w:val="right"/>
                </w:pPr>
              </w:pPrChange>
            </w:pPr>
            <w:ins w:id="1384" w:author="Andrew Fryer" w:date="2017-06-12T16:12:00Z">
              <w:r w:rsidRPr="0061337B">
                <w:rPr>
                  <w:rFonts w:ascii="Lucida Console" w:hAnsi="Lucida Console"/>
                  <w:noProof/>
                  <w:sz w:val="18"/>
                  <w:rPrChange w:id="1385" w:author="Andrew Fryer" w:date="2017-06-12T16:13:00Z">
                    <w:rPr>
                      <w:noProof/>
                    </w:rPr>
                  </w:rPrChange>
                </w:rPr>
                <w:t xml:space="preserve">    #"Added Custom1"</w:t>
              </w:r>
            </w:ins>
          </w:p>
        </w:tc>
      </w:tr>
      <w:tr w:rsidR="0061337B" w14:paraId="0450D978" w14:textId="77777777" w:rsidTr="00DA2978">
        <w:tblPrEx>
          <w:tblPrExChange w:id="1386" w:author="Andrew Fryer (@DEEPFAT)" w:date="2017-07-03T07:19:00Z">
            <w:tblPrEx>
              <w:tblW w:w="14424" w:type="dxa"/>
              <w:tblInd w:w="-112" w:type="dxa"/>
            </w:tblPrEx>
          </w:tblPrExChange>
        </w:tblPrEx>
        <w:trPr>
          <w:trHeight w:val="5204"/>
          <w:ins w:id="1387" w:author="Andrew Fryer" w:date="2017-06-12T16:16:00Z"/>
          <w:trPrChange w:id="1388" w:author="Andrew Fryer (@DEEPFAT)" w:date="2017-07-03T07:19:00Z">
            <w:trPr>
              <w:wBefore w:w="117" w:type="dxa"/>
              <w:trHeight w:val="5204"/>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89" w:author="Andrew Fryer (@DEEPFAT)" w:date="2017-07-03T07:19:00Z">
              <w:tcPr>
                <w:tcW w:w="52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2C948E2F" w14:textId="463D71D7" w:rsidR="0061337B" w:rsidRDefault="0061337B">
            <w:pPr>
              <w:spacing w:after="162" w:line="258" w:lineRule="auto"/>
              <w:ind w:left="1" w:firstLine="0"/>
              <w:rPr>
                <w:ins w:id="1390" w:author="Andrew Fryer" w:date="2017-06-12T16:16:00Z"/>
              </w:rPr>
              <w:pPrChange w:id="1391" w:author="Andrew Fryer" w:date="2017-06-12T16:16:00Z">
                <w:pPr>
                  <w:numPr>
                    <w:numId w:val="28"/>
                  </w:numPr>
                  <w:spacing w:after="34" w:line="258" w:lineRule="auto"/>
                  <w:ind w:left="721" w:hanging="360"/>
                </w:pPr>
              </w:pPrChange>
            </w:pPr>
            <w:ins w:id="1392" w:author="Andrew Fryer" w:date="2017-06-12T16:16:00Z">
              <w:r>
                <w:lastRenderedPageBreak/>
                <w:t>You will see a new column ZipCountry in Sales table. The icon indicates you have a column</w:t>
              </w:r>
              <w:del w:id="1393" w:author="Amy Nicholson" w:date="2017-07-13T20:00:00Z">
                <w:r w:rsidDel="00726A66">
                  <w:delText>s</w:delText>
                </w:r>
              </w:del>
              <w:r>
                <w:t xml:space="preserve"> that contains an expression,</w:t>
              </w:r>
            </w:ins>
            <w:ins w:id="1394" w:author="Andrew Fryer (@DEEPFAT)" w:date="2017-06-15T10:24:00Z">
              <w:r w:rsidR="006F722C">
                <w:t xml:space="preserve"> and is </w:t>
              </w:r>
            </w:ins>
            <w:ins w:id="1395" w:author="Andrew Fryer" w:date="2017-06-12T16:16:00Z">
              <w:del w:id="1396" w:author="Andrew Fryer (@DEEPFAT)" w:date="2017-06-15T10:24:00Z">
                <w:r w:rsidDel="006F722C">
                  <w:delText xml:space="preserve">lso </w:delText>
                </w:r>
              </w:del>
              <w:r>
                <w:t>referred to as Calculated column.</w:t>
              </w:r>
            </w:ins>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397" w:author="Andrew Fryer (@DEEPFAT)" w:date="2017-07-03T07:19:00Z">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tcPrChange>
          </w:tcPr>
          <w:p w14:paraId="5A1F7824" w14:textId="326923F5" w:rsidR="0061337B" w:rsidRPr="0061337B" w:rsidRDefault="0061337B">
            <w:pPr>
              <w:spacing w:after="34" w:line="258" w:lineRule="auto"/>
              <w:ind w:left="0" w:firstLine="0"/>
              <w:rPr>
                <w:ins w:id="1398" w:author="Andrew Fryer" w:date="2017-06-12T16:16:00Z"/>
                <w:rFonts w:ascii="Lucida Console" w:hAnsi="Lucida Console"/>
                <w:noProof/>
                <w:sz w:val="18"/>
                <w:rPrChange w:id="1399" w:author="Andrew Fryer" w:date="2017-06-12T16:16:00Z">
                  <w:rPr>
                    <w:ins w:id="1400" w:author="Andrew Fryer" w:date="2017-06-12T16:16:00Z"/>
                    <w:noProof/>
                  </w:rPr>
                </w:rPrChange>
              </w:rPr>
              <w:pPrChange w:id="1401" w:author="Andrew Fryer" w:date="2017-06-12T16:17:00Z">
                <w:pPr>
                  <w:spacing w:after="0" w:line="259" w:lineRule="auto"/>
                  <w:ind w:left="0" w:right="342" w:firstLine="0"/>
                  <w:jc w:val="right"/>
                </w:pPr>
              </w:pPrChange>
            </w:pPr>
            <w:ins w:id="1402" w:author="Andrew Fryer" w:date="2017-06-12T16:16:00Z">
              <w:r w:rsidRPr="0061337B">
                <w:rPr>
                  <w:rFonts w:ascii="Lucida Console" w:hAnsi="Lucida Console"/>
                  <w:noProof/>
                  <w:sz w:val="18"/>
                  <w:rPrChange w:id="1403" w:author="Andrew Fryer" w:date="2017-06-12T16:16:00Z">
                    <w:rPr>
                      <w:noProof/>
                    </w:rPr>
                  </w:rPrChange>
                </w:rPr>
                <w:drawing>
                  <wp:inline distT="0" distB="0" distL="0" distR="0" wp14:anchorId="06953843" wp14:editId="259C160B">
                    <wp:extent cx="1810385" cy="58102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1"/>
                            <a:stretch>
                              <a:fillRect/>
                            </a:stretch>
                          </pic:blipFill>
                          <pic:spPr>
                            <a:xfrm>
                              <a:off x="0" y="0"/>
                              <a:ext cx="1810385" cy="581025"/>
                            </a:xfrm>
                            <a:prstGeom prst="rect">
                              <a:avLst/>
                            </a:prstGeom>
                          </pic:spPr>
                        </pic:pic>
                      </a:graphicData>
                    </a:graphic>
                  </wp:inline>
                </w:drawing>
              </w:r>
            </w:ins>
          </w:p>
        </w:tc>
      </w:tr>
      <w:tr w:rsidR="00DE08F4" w14:paraId="031C2313" w14:textId="77777777" w:rsidTr="00DA2978">
        <w:trPr>
          <w:trHeight w:val="5204"/>
          <w:trPrChange w:id="1404"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05"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23F2435" w14:textId="77777777" w:rsidR="00DE08F4" w:rsidRDefault="00132227">
            <w:pPr>
              <w:pStyle w:val="ListParagraph"/>
              <w:numPr>
                <w:ilvl w:val="0"/>
                <w:numId w:val="104"/>
              </w:numPr>
              <w:pPrChange w:id="1406" w:author="Andrew Fryer (@DEEPFAT)" w:date="2017-07-03T07:31:00Z">
                <w:pPr>
                  <w:numPr>
                    <w:numId w:val="28"/>
                  </w:numPr>
                  <w:spacing w:after="34" w:line="258" w:lineRule="auto"/>
                  <w:ind w:left="721" w:hanging="360"/>
                </w:pPr>
              </w:pPrChange>
            </w:pPr>
            <w:r>
              <w:lastRenderedPageBreak/>
              <w:t xml:space="preserve">You can also create a new column by selecting the table and then clicking on New Column from the ribbon. </w:t>
            </w:r>
          </w:p>
          <w:p w14:paraId="2B5CFD4A" w14:textId="7D746A4A" w:rsidR="00DE08F4" w:rsidRDefault="00132227">
            <w:pPr>
              <w:pStyle w:val="ListParagraph"/>
              <w:numPr>
                <w:ilvl w:val="0"/>
                <w:numId w:val="104"/>
              </w:numPr>
              <w:pPrChange w:id="1407" w:author="Andrew Fryer (@DEEPFAT)" w:date="2017-07-03T07:31:00Z">
                <w:pPr>
                  <w:numPr>
                    <w:numId w:val="28"/>
                  </w:numPr>
                  <w:spacing w:after="162" w:line="258" w:lineRule="auto"/>
                  <w:ind w:left="721" w:hanging="360"/>
                </w:pPr>
              </w:pPrChange>
            </w:pPr>
            <w:r>
              <w:t>Select the Geography table in the Fields and click on New Column in the Model</w:t>
            </w:r>
            <w:ins w:id="1408" w:author="Andrew Fryer (@DEEPFAT)" w:date="2017-07-03T07:20:00Z">
              <w:r w:rsidR="009C17E1">
                <w:t>l</w:t>
              </w:r>
            </w:ins>
            <w:r>
              <w:t xml:space="preserve">ing ribbon as shown in the figure and enter the following DAX expression: </w:t>
            </w:r>
          </w:p>
          <w:p w14:paraId="296DD946" w14:textId="77777777" w:rsidR="00DE08F4" w:rsidRPr="00FD728A" w:rsidRDefault="00132227">
            <w:pPr>
              <w:spacing w:after="163" w:line="256" w:lineRule="auto"/>
              <w:ind w:left="1" w:firstLine="0"/>
              <w:rPr>
                <w:b/>
                <w:bCs/>
                <w:rPrChange w:id="1409" w:author="Andrew Fryer (@DEEPFAT)" w:date="2017-06-12T02:32:00Z">
                  <w:rPr/>
                </w:rPrChange>
              </w:rPr>
              <w:pPrChange w:id="1410" w:author="Andrew Fryer (@DEEPFAT)" w:date="2017-06-12T02:32:00Z">
                <w:pPr>
                  <w:ind w:left="1" w:firstLine="0"/>
                </w:pPr>
              </w:pPrChange>
            </w:pPr>
            <w:r w:rsidRPr="00910AA7">
              <w:rPr>
                <w:b/>
                <w:bCs/>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1"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6F3298C8" w14:textId="77777777" w:rsidR="00DE08F4" w:rsidRDefault="00132227">
            <w:pPr>
              <w:spacing w:after="0" w:line="259" w:lineRule="auto"/>
              <w:ind w:left="0" w:right="342" w:firstLine="0"/>
              <w:pPrChange w:id="1412" w:author="Andrew Fryer" w:date="2017-06-12T16:18:00Z">
                <w:pPr>
                  <w:spacing w:after="0" w:line="259" w:lineRule="auto"/>
                  <w:ind w:left="0" w:right="342" w:firstLine="0"/>
                  <w:jc w:val="right"/>
                </w:pPr>
              </w:pPrChange>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112"/>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DA2978">
        <w:trPr>
          <w:trHeight w:val="3611"/>
          <w:trPrChange w:id="1413" w:author="Andrew Fryer (@DEEPFAT)" w:date="2017-07-03T07:19:00Z">
            <w:trPr>
              <w:gridAfter w:val="0"/>
            </w:trPr>
          </w:trPrChange>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14" w:author="Andrew Fryer (@DEEPFAT)" w:date="2017-07-03T07:19:00Z">
              <w:tcPr>
                <w:tcW w:w="5235" w:type="dxa"/>
                <w:tcBorders>
                  <w:top w:val="single" w:sz="4" w:space="0" w:color="000000"/>
                  <w:left w:val="single" w:sz="4" w:space="0" w:color="000000"/>
                  <w:bottom w:val="single" w:sz="4" w:space="0" w:color="000000"/>
                  <w:right w:val="single" w:sz="4" w:space="0" w:color="000000"/>
                </w:tcBorders>
              </w:tcPr>
            </w:tcPrChange>
          </w:tcPr>
          <w:p w14:paraId="697A5176" w14:textId="0A9E8E33" w:rsidR="00DE08F4" w:rsidRDefault="00132227">
            <w:pPr>
              <w:pStyle w:val="ListParagraph"/>
              <w:numPr>
                <w:ilvl w:val="0"/>
                <w:numId w:val="104"/>
              </w:numPr>
              <w:pPrChange w:id="1415" w:author="Andrew Fryer (@DEEPFAT)" w:date="2017-07-03T07:31:00Z">
                <w:pPr>
                  <w:spacing w:after="158" w:line="259" w:lineRule="auto"/>
                  <w:ind w:left="721" w:hanging="360"/>
                </w:pPr>
              </w:pPrChange>
            </w:pPr>
            <w:del w:id="1416" w:author="Andrew Fryer (@DEEPFAT)" w:date="2017-07-03T07:21:00Z">
              <w:r w:rsidDel="009C17E1">
                <w:delText>29.</w:delText>
              </w:r>
              <w:r w:rsidRPr="009C17E1" w:rsidDel="009C17E1">
                <w:rPr>
                  <w:rPrChange w:id="1417" w:author="Andrew Fryer (@DEEPFAT)" w:date="2017-07-03T07:21:00Z">
                    <w:rPr>
                      <w:rFonts w:ascii="Arial" w:eastAsia="Arial" w:hAnsi="Arial" w:cs="Arial"/>
                    </w:rPr>
                  </w:rPrChange>
                </w:rPr>
                <w:delText xml:space="preserve"> </w:delText>
              </w:r>
            </w:del>
            <w:r>
              <w:t>Click on the Manage relationship icon in the Model</w:t>
            </w:r>
            <w:ins w:id="1418" w:author="Andrew Fryer (@DEEPFAT)" w:date="2017-07-03T07:21:00Z">
              <w:r w:rsidR="009C17E1">
                <w:t>l</w:t>
              </w:r>
            </w:ins>
            <w:r>
              <w:t xml:space="preserve">ing tab. </w:t>
            </w:r>
          </w:p>
          <w:p w14:paraId="1494199A" w14:textId="77777777" w:rsidR="00DE08F4" w:rsidRDefault="00132227">
            <w:pPr>
              <w:spacing w:after="0" w:line="259" w:lineRule="auto"/>
              <w:ind w:left="361" w:firstLine="0"/>
            </w:pPr>
            <w:r>
              <w:t xml:space="preserve"> </w:t>
            </w:r>
          </w:p>
        </w:tc>
        <w:tc>
          <w:tcPr>
            <w:tcW w:w="91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19" w:author="Andrew Fryer (@DEEPFAT)" w:date="2017-07-03T07:19:00Z">
              <w:tcPr>
                <w:tcW w:w="9072" w:type="dxa"/>
                <w:tcBorders>
                  <w:top w:val="single" w:sz="4" w:space="0" w:color="000000"/>
                  <w:left w:val="single" w:sz="4" w:space="0" w:color="000000"/>
                  <w:bottom w:val="single" w:sz="4" w:space="0" w:color="000000"/>
                  <w:right w:val="single" w:sz="4" w:space="0" w:color="000000"/>
                </w:tcBorders>
              </w:tcPr>
            </w:tcPrChange>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113"/>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1"/>
        <w:tblW w:w="14449" w:type="dxa"/>
        <w:tblInd w:w="5" w:type="dxa"/>
        <w:tblCellMar>
          <w:top w:w="45" w:type="dxa"/>
          <w:left w:w="107" w:type="dxa"/>
          <w:bottom w:w="8" w:type="dxa"/>
          <w:right w:w="62" w:type="dxa"/>
        </w:tblCellMar>
        <w:tblLook w:val="04A0" w:firstRow="1" w:lastRow="0" w:firstColumn="1" w:lastColumn="0" w:noHBand="0" w:noVBand="1"/>
        <w:tblPrChange w:id="1420" w:author="Andrew Fryer (@DEEPFAT)" w:date="2017-06-12T02:32:00Z">
          <w:tblPr>
            <w:tblStyle w:val="TableGrid1"/>
            <w:tblW w:w="14449" w:type="dxa"/>
            <w:tblInd w:w="5" w:type="dxa"/>
            <w:tblCellMar>
              <w:top w:w="45" w:type="dxa"/>
              <w:left w:w="107" w:type="dxa"/>
              <w:bottom w:w="8" w:type="dxa"/>
              <w:right w:w="62" w:type="dxa"/>
            </w:tblCellMar>
            <w:tblLook w:val="04A0" w:firstRow="1" w:lastRow="0" w:firstColumn="1" w:lastColumn="0" w:noHBand="0" w:noVBand="1"/>
          </w:tblPr>
        </w:tblPrChange>
      </w:tblPr>
      <w:tblGrid>
        <w:gridCol w:w="5235"/>
        <w:gridCol w:w="9214"/>
        <w:tblGridChange w:id="1421">
          <w:tblGrid>
            <w:gridCol w:w="360"/>
            <w:gridCol w:w="360"/>
          </w:tblGrid>
        </w:tblGridChange>
      </w:tblGrid>
      <w:tr w:rsidR="00DE08F4" w14:paraId="5925717A" w14:textId="77777777" w:rsidTr="2F252EEF">
        <w:trPr>
          <w:trHeight w:val="49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3F4B0F7" w14:textId="77777777" w:rsidR="00DE08F4" w:rsidRDefault="00132227">
            <w:pPr>
              <w:pStyle w:val="ListParagraph"/>
              <w:numPr>
                <w:ilvl w:val="0"/>
                <w:numId w:val="104"/>
              </w:numPr>
              <w:pPrChange w:id="1423" w:author="Andrew Fryer (@DEEPFAT)" w:date="2017-07-03T07:31:00Z">
                <w:pPr>
                  <w:numPr>
                    <w:numId w:val="29"/>
                  </w:numPr>
                  <w:spacing w:after="31" w:line="259" w:lineRule="auto"/>
                  <w:ind w:left="721" w:hanging="360"/>
                </w:pPr>
              </w:pPrChange>
            </w:pPr>
            <w:r>
              <w:lastRenderedPageBreak/>
              <w:t xml:space="preserve">In the Manage Relationships dialog you will see all the relationships between the tables. </w:t>
            </w:r>
          </w:p>
          <w:p w14:paraId="1D35CE52" w14:textId="77777777" w:rsidR="00DE08F4" w:rsidRDefault="00132227">
            <w:pPr>
              <w:pStyle w:val="ListParagraph"/>
              <w:numPr>
                <w:ilvl w:val="0"/>
                <w:numId w:val="104"/>
              </w:numPr>
              <w:pPrChange w:id="1424" w:author="Andrew Fryer (@DEEPFAT)" w:date="2017-07-03T07:31:00Z">
                <w:pPr>
                  <w:numPr>
                    <w:numId w:val="29"/>
                  </w:numPr>
                  <w:spacing w:after="0" w:line="259" w:lineRule="auto"/>
                  <w:ind w:left="721" w:hanging="360"/>
                </w:pPr>
              </w:pPrChange>
            </w:pPr>
            <w:r>
              <w:t xml:space="preserve">Click on the New tab to create the new relationship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25"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114"/>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2F252EEF">
        <w:trPr>
          <w:trHeight w:val="41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7F4A96" w14:textId="77777777" w:rsidR="00DE08F4" w:rsidRDefault="00132227">
            <w:pPr>
              <w:pStyle w:val="ListParagraph"/>
              <w:numPr>
                <w:ilvl w:val="0"/>
                <w:numId w:val="104"/>
              </w:numPr>
              <w:pPrChange w:id="1427" w:author="Andrew Fryer (@DEEPFAT)" w:date="2017-07-03T07:31:00Z">
                <w:pPr>
                  <w:numPr>
                    <w:numId w:val="30"/>
                  </w:numPr>
                  <w:spacing w:after="34" w:line="258" w:lineRule="auto"/>
                  <w:ind w:left="721" w:right="13" w:hanging="360"/>
                </w:pPr>
              </w:pPrChange>
            </w:pPr>
            <w:r>
              <w:t xml:space="preserve">In the Create Relationship dialog first select Geography from the top drop down as shown in the figure </w:t>
            </w:r>
          </w:p>
          <w:p w14:paraId="0A5D1A3D" w14:textId="77777777" w:rsidR="00DE08F4" w:rsidRDefault="00132227">
            <w:pPr>
              <w:pStyle w:val="ListParagraph"/>
              <w:numPr>
                <w:ilvl w:val="0"/>
                <w:numId w:val="104"/>
              </w:numPr>
              <w:pPrChange w:id="1428" w:author="Andrew Fryer (@DEEPFAT)" w:date="2017-07-03T07:31:00Z">
                <w:pPr>
                  <w:numPr>
                    <w:numId w:val="30"/>
                  </w:numPr>
                  <w:spacing w:after="33" w:line="259" w:lineRule="auto"/>
                  <w:ind w:left="721" w:right="13" w:hanging="360"/>
                </w:pPr>
              </w:pPrChange>
            </w:pPr>
            <w:r>
              <w:t xml:space="preserve">Select the column ZipCountry  </w:t>
            </w:r>
          </w:p>
          <w:p w14:paraId="30C43D0D" w14:textId="77777777" w:rsidR="00DE08F4" w:rsidRDefault="00132227">
            <w:pPr>
              <w:pStyle w:val="ListParagraph"/>
              <w:numPr>
                <w:ilvl w:val="0"/>
                <w:numId w:val="104"/>
              </w:numPr>
              <w:pPrChange w:id="1429" w:author="Andrew Fryer (@DEEPFAT)" w:date="2017-07-03T07:31:00Z">
                <w:pPr>
                  <w:numPr>
                    <w:numId w:val="30"/>
                  </w:numPr>
                  <w:spacing w:after="31" w:line="259" w:lineRule="auto"/>
                  <w:ind w:left="721" w:right="13" w:hanging="360"/>
                </w:pPr>
              </w:pPrChange>
            </w:pPr>
            <w:r>
              <w:t xml:space="preserve">Select Sales table from the second drop down as shown in the figure </w:t>
            </w:r>
          </w:p>
          <w:p w14:paraId="7366D99C" w14:textId="77777777" w:rsidR="00DE08F4" w:rsidRDefault="00132227">
            <w:pPr>
              <w:pStyle w:val="ListParagraph"/>
              <w:numPr>
                <w:ilvl w:val="0"/>
                <w:numId w:val="104"/>
              </w:numPr>
              <w:pPrChange w:id="1430" w:author="Andrew Fryer (@DEEPFAT)" w:date="2017-07-03T07:31:00Z">
                <w:pPr>
                  <w:numPr>
                    <w:numId w:val="30"/>
                  </w:numPr>
                  <w:spacing w:after="0" w:line="259" w:lineRule="auto"/>
                  <w:ind w:left="721" w:right="13" w:hanging="360"/>
                </w:pPr>
              </w:pPrChange>
            </w:pPr>
            <w:r>
              <w:t xml:space="preserve">Click OK in the Create Relationship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1"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15"/>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1"/>
        <w:tblW w:w="14449" w:type="dxa"/>
        <w:tblInd w:w="5" w:type="dxa"/>
        <w:tblCellMar>
          <w:top w:w="45" w:type="dxa"/>
          <w:left w:w="107" w:type="dxa"/>
          <w:right w:w="115" w:type="dxa"/>
        </w:tblCellMar>
        <w:tblLook w:val="04A0" w:firstRow="1" w:lastRow="0" w:firstColumn="1" w:lastColumn="0" w:noHBand="0" w:noVBand="1"/>
        <w:tblPrChange w:id="1432" w:author="Andrew Fryer (@DEEPFAT)" w:date="2017-06-12T02:32:00Z">
          <w:tblPr>
            <w:tblStyle w:val="TableGrid1"/>
            <w:tblW w:w="14449" w:type="dxa"/>
            <w:tblInd w:w="5" w:type="dxa"/>
            <w:tblCellMar>
              <w:top w:w="45" w:type="dxa"/>
              <w:left w:w="107" w:type="dxa"/>
              <w:right w:w="115" w:type="dxa"/>
            </w:tblCellMar>
            <w:tblLook w:val="04A0" w:firstRow="1" w:lastRow="0" w:firstColumn="1" w:lastColumn="0" w:noHBand="0" w:noVBand="1"/>
          </w:tblPr>
        </w:tblPrChange>
      </w:tblPr>
      <w:tblGrid>
        <w:gridCol w:w="5235"/>
        <w:gridCol w:w="9214"/>
        <w:tblGridChange w:id="1433">
          <w:tblGrid>
            <w:gridCol w:w="360"/>
            <w:gridCol w:w="360"/>
          </w:tblGrid>
        </w:tblGridChange>
      </w:tblGrid>
      <w:tr w:rsidR="00DE08F4" w14:paraId="2BC6A18D" w14:textId="77777777" w:rsidTr="2F252EEF">
        <w:trPr>
          <w:trHeight w:val="520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41C5685" w14:textId="77777777" w:rsidR="00DE08F4" w:rsidRDefault="00132227">
            <w:pPr>
              <w:pStyle w:val="ListParagraph"/>
              <w:numPr>
                <w:ilvl w:val="0"/>
                <w:numId w:val="104"/>
              </w:numPr>
              <w:pPrChange w:id="1435" w:author="Andrew Fryer (@DEEPFAT)" w:date="2017-07-03T07:31:00Z">
                <w:pPr>
                  <w:numPr>
                    <w:numId w:val="31"/>
                  </w:numPr>
                  <w:spacing w:after="33" w:line="259" w:lineRule="auto"/>
                  <w:ind w:left="721" w:hanging="360"/>
                </w:pPr>
              </w:pPrChange>
            </w:pPr>
            <w:r>
              <w:lastRenderedPageBreak/>
              <w:t xml:space="preserve">You will see the new relationship created as shown in the figure. </w:t>
            </w:r>
          </w:p>
          <w:p w14:paraId="4E2FDF6B" w14:textId="77777777" w:rsidR="00DE08F4" w:rsidRDefault="00132227">
            <w:pPr>
              <w:pStyle w:val="ListParagraph"/>
              <w:numPr>
                <w:ilvl w:val="0"/>
                <w:numId w:val="104"/>
              </w:numPr>
              <w:pPrChange w:id="1436" w:author="Andrew Fryer (@DEEPFAT)" w:date="2017-07-03T07:31:00Z">
                <w:pPr>
                  <w:numPr>
                    <w:numId w:val="31"/>
                  </w:numPr>
                  <w:spacing w:after="0" w:line="259" w:lineRule="auto"/>
                  <w:ind w:left="721" w:hanging="360"/>
                </w:pPr>
              </w:pPrChange>
            </w:pPr>
            <w:r>
              <w:t xml:space="preserve">Click Close in the Manage Relationships dialog.  </w:t>
            </w:r>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7"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116"/>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2F252EEF">
        <w:trPr>
          <w:trHeight w:val="38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9118A61" w14:textId="77777777" w:rsidR="00556416" w:rsidRDefault="00556416">
            <w:pPr>
              <w:ind w:left="360" w:firstLine="0"/>
              <w:rPr>
                <w:ins w:id="1439" w:author="Andrew Fryer (@DEEPFAT)" w:date="2017-06-15T10:32:00Z"/>
              </w:rPr>
              <w:pPrChange w:id="1440" w:author="Andrew Fryer (@DEEPFAT)" w:date="2017-07-03T07:27:00Z">
                <w:pPr>
                  <w:spacing w:after="0" w:line="259" w:lineRule="auto"/>
                  <w:ind w:left="721" w:hanging="360"/>
                </w:pPr>
              </w:pPrChange>
            </w:pPr>
          </w:p>
          <w:p w14:paraId="1C0A3046" w14:textId="40F371C4" w:rsidR="00556416" w:rsidRDefault="00556416">
            <w:pPr>
              <w:pStyle w:val="ListParagraph"/>
              <w:numPr>
                <w:ilvl w:val="0"/>
                <w:numId w:val="104"/>
              </w:numPr>
              <w:rPr>
                <w:ins w:id="1441" w:author="Andrew Fryer (@DEEPFAT)" w:date="2017-07-03T07:22:00Z"/>
              </w:rPr>
              <w:pPrChange w:id="1442" w:author="Andrew Fryer (@DEEPFAT)" w:date="2017-07-03T07:31:00Z">
                <w:pPr>
                  <w:spacing w:after="0" w:line="259" w:lineRule="auto"/>
                  <w:ind w:left="721" w:hanging="360"/>
                </w:pPr>
              </w:pPrChange>
            </w:pPr>
            <w:ins w:id="1443" w:author="Andrew Fryer (@DEEPFAT)" w:date="2017-06-15T10:34:00Z">
              <w:r>
                <w:t xml:space="preserve">Click away from the chart and click on  the </w:t>
              </w:r>
            </w:ins>
            <w:del w:id="1444" w:author="Andrew Fryer (@DEEPFAT)" w:date="2017-06-15T10:33:00Z">
              <w:r w:rsidR="00132227" w:rsidDel="00556416">
                <w:delText>38.</w:delText>
              </w:r>
              <w:r w:rsidR="00132227" w:rsidRPr="009C17E1" w:rsidDel="00556416">
                <w:rPr>
                  <w:rPrChange w:id="1445" w:author="Andrew Fryer (@DEEPFAT)" w:date="2017-07-03T07:21:00Z">
                    <w:rPr>
                      <w:rFonts w:ascii="Arial" w:eastAsia="Arial" w:hAnsi="Arial" w:cs="Arial"/>
                    </w:rPr>
                  </w:rPrChange>
                </w:rPr>
                <w:delText xml:space="preserve"> </w:delText>
              </w:r>
            </w:del>
            <w:ins w:id="1446" w:author="Andrew Fryer (@DEEPFAT)" w:date="2017-06-15T10:34:00Z">
              <w:r w:rsidRPr="009C17E1">
                <w:rPr>
                  <w:rPrChange w:id="1447" w:author="Andrew Fryer (@DEEPFAT)" w:date="2017-07-03T07:21:00Z">
                    <w:rPr>
                      <w:rFonts w:ascii="Arial" w:eastAsia="Arial" w:hAnsi="Arial" w:cs="Arial"/>
                    </w:rPr>
                  </w:rPrChange>
                </w:rPr>
                <w:t>c</w:t>
              </w:r>
            </w:ins>
            <w:ins w:id="1448" w:author="Andrew Fryer (@DEEPFAT)" w:date="2017-06-15T10:33:00Z">
              <w:r>
                <w:t>olumn chart onto the canvas and this time select Units and CountryName.</w:t>
              </w:r>
            </w:ins>
          </w:p>
          <w:p w14:paraId="7E307B94" w14:textId="125D517E" w:rsidR="00DE08F4" w:rsidRPr="00556416" w:rsidRDefault="009C17E1">
            <w:pPr>
              <w:pStyle w:val="ListParagraph"/>
              <w:numPr>
                <w:ilvl w:val="0"/>
                <w:numId w:val="104"/>
              </w:numPr>
              <w:rPr>
                <w:rFonts w:ascii="Arial" w:eastAsia="Arial" w:hAnsi="Arial" w:cs="Arial"/>
                <w:rPrChange w:id="1449" w:author="Andrew Fryer (@DEEPFAT)" w:date="2017-06-15T10:33:00Z">
                  <w:rPr/>
                </w:rPrChange>
              </w:rPr>
              <w:pPrChange w:id="1450" w:author="Andrew Fryer (@DEEPFAT)" w:date="2017-07-03T07:31:00Z">
                <w:pPr>
                  <w:spacing w:after="0" w:line="259" w:lineRule="auto"/>
                  <w:ind w:left="721" w:hanging="360"/>
                </w:pPr>
              </w:pPrChange>
            </w:pPr>
            <w:ins w:id="1451" w:author="Andrew Fryer (@DEEPFAT)" w:date="2017-07-03T07:23:00Z">
              <w:r>
                <w:t>you will immediately see the relationship take effect and the total units sold in each country.  You can hover over USA to see the actual value</w:t>
              </w:r>
            </w:ins>
            <w:del w:id="1452" w:author="Andrew Fryer (@DEEPFAT)" w:date="2017-06-15T10:32:00Z">
              <w:r w:rsidR="00132227" w:rsidDel="00556416">
                <w:delText>I</w:delText>
              </w:r>
            </w:del>
            <w:del w:id="1453" w:author="Andrew Fryer (@DEEPFAT)" w:date="2017-06-15T10:33:00Z">
              <w:r w:rsidR="00132227" w:rsidDel="00556416">
                <w:delText>n the canvas</w:delText>
              </w:r>
            </w:del>
            <w:del w:id="1454" w:author="Andrew Fryer (@DEEPFAT)" w:date="2017-06-15T10:34:00Z">
              <w:r w:rsidR="00132227" w:rsidDel="00556416">
                <w:delText xml:space="preserve"> </w:delText>
              </w:r>
            </w:del>
            <w:del w:id="1455" w:author="Andrew Fryer (@DEEPFAT)" w:date="2017-07-03T07:23:00Z">
              <w:r w:rsidR="00132227" w:rsidDel="009C17E1">
                <w:delText xml:space="preserve">you will immediately see the relationship take effect and the total units sold in each country.  You can hover over USA to see the actual value. </w:delText>
              </w:r>
            </w:del>
          </w:p>
        </w:tc>
        <w:tc>
          <w:tcPr>
            <w:tcW w:w="92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6" w:author="Andrew Fryer (@DEEPFAT)" w:date="2017-06-12T02:32:00Z">
              <w:tcPr>
                <w:tcW w:w="9214" w:type="dxa"/>
                <w:tcBorders>
                  <w:top w:val="single" w:sz="4" w:space="0" w:color="000000"/>
                  <w:left w:val="single" w:sz="4" w:space="0" w:color="000000"/>
                  <w:bottom w:val="single" w:sz="4" w:space="0" w:color="000000"/>
                  <w:right w:val="single" w:sz="4" w:space="0" w:color="000000"/>
                </w:tcBorders>
              </w:tcPr>
            </w:tcPrChange>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117"/>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1"/>
        <w:tblW w:w="14449" w:type="dxa"/>
        <w:tblInd w:w="5" w:type="dxa"/>
        <w:tblCellMar>
          <w:top w:w="45" w:type="dxa"/>
          <w:left w:w="107" w:type="dxa"/>
          <w:right w:w="68" w:type="dxa"/>
        </w:tblCellMar>
        <w:tblLook w:val="04A0" w:firstRow="1" w:lastRow="0" w:firstColumn="1" w:lastColumn="0" w:noHBand="0" w:noVBand="1"/>
        <w:tblPrChange w:id="1457" w:author="Andrew Fryer (@DEEPFAT)" w:date="2017-06-12T02:32:00Z">
          <w:tblPr>
            <w:tblStyle w:val="TableGrid1"/>
            <w:tblW w:w="14449" w:type="dxa"/>
            <w:tblInd w:w="5" w:type="dxa"/>
            <w:tblCellMar>
              <w:top w:w="45" w:type="dxa"/>
              <w:left w:w="107" w:type="dxa"/>
              <w:right w:w="68" w:type="dxa"/>
            </w:tblCellMar>
            <w:tblLook w:val="04A0" w:firstRow="1" w:lastRow="0" w:firstColumn="1" w:lastColumn="0" w:noHBand="0" w:noVBand="1"/>
          </w:tblPr>
        </w:tblPrChange>
      </w:tblPr>
      <w:tblGrid>
        <w:gridCol w:w="5377"/>
        <w:gridCol w:w="9072"/>
        <w:tblGridChange w:id="1458">
          <w:tblGrid>
            <w:gridCol w:w="360"/>
            <w:gridCol w:w="360"/>
          </w:tblGrid>
        </w:tblGridChange>
      </w:tblGrid>
      <w:tr w:rsidR="00DE08F4" w14:paraId="3F8462E7" w14:textId="77777777" w:rsidTr="2F252EEF">
        <w:trPr>
          <w:trHeight w:val="383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5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2B7FE" w14:textId="13FDD7F3" w:rsidR="00DE08F4" w:rsidRDefault="00132227">
            <w:pPr>
              <w:pStyle w:val="ListParagraph"/>
              <w:numPr>
                <w:ilvl w:val="0"/>
                <w:numId w:val="104"/>
              </w:numPr>
              <w:pPrChange w:id="1460" w:author="Andrew Fryer (@DEEPFAT)" w:date="2017-07-03T07:31:00Z">
                <w:pPr>
                  <w:spacing w:after="1" w:line="258" w:lineRule="auto"/>
                  <w:ind w:left="721" w:hanging="360"/>
                </w:pPr>
              </w:pPrChange>
            </w:pPr>
            <w:del w:id="1461" w:author="Andrew Fryer (@DEEPFAT)" w:date="2017-07-03T07:22:00Z">
              <w:r w:rsidDel="009C17E1">
                <w:lastRenderedPageBreak/>
                <w:delText>39.</w:delText>
              </w:r>
              <w:r w:rsidRPr="009C17E1" w:rsidDel="009C17E1">
                <w:rPr>
                  <w:rPrChange w:id="1462" w:author="Andrew Fryer (@DEEPFAT)" w:date="2017-07-03T07:22:00Z">
                    <w:rPr>
                      <w:rFonts w:ascii="Arial" w:eastAsia="Arial" w:hAnsi="Arial" w:cs="Arial"/>
                    </w:rPr>
                  </w:rPrChange>
                </w:rPr>
                <w:delText xml:space="preserve"> </w:delText>
              </w:r>
            </w:del>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hanging="360"/>
              <w:pPrChange w:id="1463" w:author="Andrew Fryer (@DEEPFAT)" w:date="2017-07-03T07:22:00Z">
                <w:pPr>
                  <w:spacing w:after="0" w:line="259" w:lineRule="auto"/>
                  <w:ind w:left="721" w:right="37" w:firstLine="0"/>
                </w:pPr>
              </w:pPrChange>
            </w:pPr>
            <w:r>
              <w:t xml:space="preserve">Note: You have now created a visual filter on the top graph while the bottom graph  on units sold includes all manufacturer.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6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118"/>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2F252EEF">
        <w:trPr>
          <w:trHeight w:val="538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6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4D30757" w14:textId="77777777" w:rsidR="00DE08F4" w:rsidRDefault="00132227">
            <w:pPr>
              <w:pStyle w:val="ListParagraph"/>
              <w:numPr>
                <w:ilvl w:val="0"/>
                <w:numId w:val="104"/>
              </w:numPr>
              <w:pPrChange w:id="1466" w:author="Andrew Fryer (@DEEPFAT)" w:date="2017-07-03T07:31:00Z">
                <w:pPr>
                  <w:numPr>
                    <w:numId w:val="32"/>
                  </w:numPr>
                  <w:spacing w:after="34" w:line="258" w:lineRule="auto"/>
                  <w:ind w:left="721" w:hanging="360"/>
                </w:pPr>
              </w:pPrChange>
            </w:pPr>
            <w:r>
              <w:t xml:space="preserve">Since the units sold are by countries, visualizing the total units by a map would be an efficient way.  </w:t>
            </w:r>
          </w:p>
          <w:p w14:paraId="3ECD8320" w14:textId="77777777" w:rsidR="00DE08F4" w:rsidDel="009C17E1" w:rsidRDefault="00132227">
            <w:pPr>
              <w:pStyle w:val="ListParagraph"/>
              <w:rPr>
                <w:del w:id="1467" w:author="Andrew Fryer (@DEEPFAT)" w:date="2017-07-03T07:23:00Z"/>
              </w:rPr>
              <w:pPrChange w:id="1468" w:author="Andrew Fryer (@DEEPFAT)" w:date="2017-07-03T07:31:00Z">
                <w:pPr>
                  <w:numPr>
                    <w:numId w:val="32"/>
                  </w:numPr>
                  <w:spacing w:after="1" w:line="258" w:lineRule="auto"/>
                  <w:ind w:left="721" w:hanging="360"/>
                </w:pPr>
              </w:pPrChange>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pStyle w:val="ListParagraph"/>
              <w:pPrChange w:id="1469" w:author="Andrew Fryer (@DEEPFAT)" w:date="2017-07-03T07:31:00Z">
                <w:pPr>
                  <w:spacing w:after="0" w:line="259" w:lineRule="auto"/>
                  <w:ind w:left="721" w:firstLine="0"/>
                </w:pPr>
              </w:pPrChange>
            </w:pPr>
            <w:del w:id="1470" w:author="Andrew Fryer (@DEEPFAT)" w:date="2017-07-03T07:23:00Z">
              <w:r w:rsidDel="009C17E1">
                <w:delText xml:space="preserve"> </w:delText>
              </w:r>
            </w:del>
          </w:p>
          <w:p w14:paraId="2D88FB4B" w14:textId="77777777" w:rsidR="009C17E1" w:rsidRDefault="009C17E1">
            <w:pPr>
              <w:spacing w:after="33" w:line="259" w:lineRule="auto"/>
              <w:ind w:left="0" w:firstLine="0"/>
              <w:rPr>
                <w:ins w:id="1471" w:author="Andrew Fryer (@DEEPFAT)" w:date="2017-07-03T07:24:00Z"/>
              </w:rPr>
              <w:pPrChange w:id="1472" w:author="Andrew Fryer (@DEEPFAT)" w:date="2017-07-03T07:23:00Z">
                <w:pPr>
                  <w:spacing w:after="0" w:line="259" w:lineRule="auto"/>
                  <w:ind w:left="721" w:right="34" w:firstLine="0"/>
                </w:pPr>
              </w:pPrChange>
            </w:pPr>
          </w:p>
          <w:p w14:paraId="54A29834" w14:textId="089093F6" w:rsidR="00DE08F4" w:rsidRDefault="00132227">
            <w:pPr>
              <w:spacing w:after="33" w:line="259" w:lineRule="auto"/>
              <w:ind w:left="0" w:firstLine="0"/>
              <w:pPrChange w:id="1473" w:author="Andrew Fryer (@DEEPFAT)" w:date="2017-07-03T07:23:00Z">
                <w:pPr>
                  <w:spacing w:after="0" w:line="259" w:lineRule="auto"/>
                  <w:ind w:left="721" w:right="34" w:firstLine="0"/>
                </w:pPr>
              </w:pPrChange>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474" w:author="Andrew Fryer (@DEEPFAT)" w:date="2017-06-12T02:32:00Z">
              <w:tcPr>
                <w:tcW w:w="9072" w:type="dxa"/>
                <w:tcBorders>
                  <w:top w:val="single" w:sz="4" w:space="0" w:color="000000"/>
                  <w:left w:val="single" w:sz="4" w:space="0" w:color="000000"/>
                  <w:bottom w:val="single" w:sz="4" w:space="0" w:color="000000"/>
                  <w:right w:val="single" w:sz="4" w:space="0" w:color="000000"/>
                </w:tcBorders>
              </w:tcPr>
            </w:tcPrChange>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19"/>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475" w:name="_Toc429567323"/>
      <w:r>
        <w:lastRenderedPageBreak/>
        <w:t>Report Authoring</w:t>
      </w:r>
      <w:bookmarkEnd w:id="1475"/>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1"/>
        <w:tblW w:w="14307" w:type="dxa"/>
        <w:tblInd w:w="5" w:type="dxa"/>
        <w:tblCellMar>
          <w:top w:w="45" w:type="dxa"/>
          <w:left w:w="107" w:type="dxa"/>
          <w:right w:w="65" w:type="dxa"/>
        </w:tblCellMar>
        <w:tblLook w:val="04A0" w:firstRow="1" w:lastRow="0" w:firstColumn="1" w:lastColumn="0" w:noHBand="0" w:noVBand="1"/>
        <w:tblPrChange w:id="1476" w:author="Andrew Fryer (@DEEPFAT)" w:date="2017-06-12T02:32:00Z">
          <w:tblPr>
            <w:tblStyle w:val="TableGrid1"/>
            <w:tblW w:w="14307" w:type="dxa"/>
            <w:tblInd w:w="5" w:type="dxa"/>
            <w:tblCellMar>
              <w:top w:w="45" w:type="dxa"/>
              <w:left w:w="107" w:type="dxa"/>
              <w:right w:w="65" w:type="dxa"/>
            </w:tblCellMar>
            <w:tblLook w:val="04A0" w:firstRow="1" w:lastRow="0" w:firstColumn="1" w:lastColumn="0" w:noHBand="0" w:noVBand="1"/>
          </w:tblPr>
        </w:tblPrChange>
      </w:tblPr>
      <w:tblGrid>
        <w:gridCol w:w="5377"/>
        <w:gridCol w:w="8930"/>
        <w:tblGridChange w:id="1477">
          <w:tblGrid>
            <w:gridCol w:w="360"/>
            <w:gridCol w:w="360"/>
          </w:tblGrid>
        </w:tblGridChange>
      </w:tblGrid>
      <w:tr w:rsidR="00DE08F4" w14:paraId="77D9FB81" w14:textId="77777777" w:rsidTr="2F252EEF">
        <w:trPr>
          <w:trHeight w:val="482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7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29D6D3B" w14:textId="77777777" w:rsidR="00DE08F4" w:rsidRDefault="00132227">
            <w:pPr>
              <w:pStyle w:val="ListParagraph"/>
              <w:numPr>
                <w:ilvl w:val="0"/>
                <w:numId w:val="113"/>
              </w:numPr>
              <w:pPrChange w:id="1479" w:author="Andrew Fryer (@DEEPFAT)" w:date="2017-07-03T07:33:00Z">
                <w:pPr>
                  <w:numPr>
                    <w:numId w:val="33"/>
                  </w:numPr>
                  <w:spacing w:after="33" w:line="259" w:lineRule="auto"/>
                  <w:ind w:left="360" w:hanging="360"/>
                </w:pPr>
              </w:pPrChange>
            </w:pPr>
            <w:r>
              <w:t xml:space="preserve">Select each visual in the page and delete it </w:t>
            </w:r>
          </w:p>
          <w:p w14:paraId="6C7425B5" w14:textId="77777777" w:rsidR="00DE08F4" w:rsidRDefault="00132227">
            <w:pPr>
              <w:pStyle w:val="ListParagraph"/>
              <w:pPrChange w:id="1480" w:author="Andrew Fryer (@DEEPFAT)" w:date="2017-07-03T07:31:00Z">
                <w:pPr>
                  <w:numPr>
                    <w:numId w:val="33"/>
                  </w:numPr>
                  <w:spacing w:after="30" w:line="259" w:lineRule="auto"/>
                  <w:ind w:left="360" w:hanging="360"/>
                </w:pPr>
              </w:pPrChange>
            </w:pPr>
            <w:r>
              <w:t>Select the column chart</w:t>
            </w:r>
            <w:del w:id="1481" w:author="Andrew Fryer" w:date="2017-06-12T16:19:00Z">
              <w:r w:rsidDel="00A03632">
                <w:delText xml:space="preserve"> </w:delText>
              </w:r>
            </w:del>
            <w:r>
              <w:t xml:space="preserve"> in the Visualizations window </w:t>
            </w:r>
          </w:p>
          <w:p w14:paraId="3ED77037" w14:textId="77777777" w:rsidR="00DE08F4" w:rsidRDefault="00132227">
            <w:pPr>
              <w:pStyle w:val="ListParagraph"/>
              <w:pPrChange w:id="1482" w:author="Andrew Fryer (@DEEPFAT)" w:date="2017-07-03T07:31:00Z">
                <w:pPr>
                  <w:numPr>
                    <w:numId w:val="33"/>
                  </w:numPr>
                  <w:spacing w:after="33" w:line="259" w:lineRule="auto"/>
                  <w:ind w:left="360" w:hanging="360"/>
                </w:pPr>
              </w:pPrChange>
            </w:pPr>
            <w:r>
              <w:t xml:space="preserve">Drag and drop Revenue to values as shown in the figure </w:t>
            </w:r>
          </w:p>
          <w:p w14:paraId="0827D430" w14:textId="122FB569" w:rsidR="00DE08F4" w:rsidRDefault="00132227">
            <w:pPr>
              <w:pStyle w:val="ListParagraph"/>
              <w:pPrChange w:id="1483" w:author="Andrew Fryer (@DEEPFAT)" w:date="2017-07-03T07:31:00Z">
                <w:pPr>
                  <w:numPr>
                    <w:numId w:val="33"/>
                  </w:numPr>
                  <w:spacing w:after="33" w:line="259" w:lineRule="auto"/>
                  <w:ind w:left="360" w:hanging="360"/>
                </w:pPr>
              </w:pPrChange>
            </w:pPr>
            <w:r>
              <w:t xml:space="preserve">Drag and drop MonthName to Axis as shown in the figure </w:t>
            </w:r>
          </w:p>
          <w:p w14:paraId="7B03F619" w14:textId="77777777" w:rsidR="00DE08F4" w:rsidRDefault="00132227">
            <w:pPr>
              <w:pStyle w:val="ListParagraph"/>
              <w:pPrChange w:id="1484" w:author="Andrew Fryer (@DEEPFAT)" w:date="2017-07-03T07:31:00Z">
                <w:pPr>
                  <w:numPr>
                    <w:numId w:val="33"/>
                  </w:numPr>
                  <w:spacing w:after="0" w:line="259" w:lineRule="auto"/>
                  <w:ind w:left="360" w:hanging="360"/>
                </w:pPr>
              </w:pPrChange>
            </w:pPr>
            <w:r>
              <w:t xml:space="preserve">You will see there is a field called Month and then MonthName and also observe the months aren’t sorted as you would expect.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20"/>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Change w:id="1486" w:author="Andrew Fryer (@DEEPFAT)" w:date="2017-06-12T02:32:00Z">
          <w:tblPr>
            <w:tblStyle w:val="TableGrid1"/>
            <w:tblW w:w="14307" w:type="dxa"/>
            <w:tblInd w:w="5" w:type="dxa"/>
            <w:tblLayout w:type="fixed"/>
            <w:tblCellMar>
              <w:top w:w="45" w:type="dxa"/>
              <w:left w:w="107" w:type="dxa"/>
              <w:bottom w:w="9" w:type="dxa"/>
              <w:right w:w="80" w:type="dxa"/>
            </w:tblCellMar>
            <w:tblLook w:val="04A0" w:firstRow="1" w:lastRow="0" w:firstColumn="1" w:lastColumn="0" w:noHBand="0" w:noVBand="1"/>
          </w:tblPr>
        </w:tblPrChange>
      </w:tblPr>
      <w:tblGrid>
        <w:gridCol w:w="5377"/>
        <w:gridCol w:w="8930"/>
        <w:tblGridChange w:id="1487">
          <w:tblGrid>
            <w:gridCol w:w="360"/>
            <w:gridCol w:w="360"/>
          </w:tblGrid>
        </w:tblGridChange>
      </w:tblGrid>
      <w:tr w:rsidR="00DE08F4" w14:paraId="65291974"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E9C809D" w14:textId="77777777" w:rsidR="00DE08F4" w:rsidRDefault="00132227">
            <w:pPr>
              <w:pStyle w:val="ListParagraph"/>
              <w:pPrChange w:id="1489" w:author="Andrew Fryer (@DEEPFAT)" w:date="2017-07-03T07:31:00Z">
                <w:pPr>
                  <w:numPr>
                    <w:numId w:val="33"/>
                  </w:numPr>
                  <w:spacing w:after="0" w:line="259" w:lineRule="auto"/>
                  <w:ind w:left="360" w:hanging="360"/>
                </w:pPr>
              </w:pPrChange>
            </w:pPr>
            <w:r>
              <w:lastRenderedPageBreak/>
              <w:t xml:space="preserve">You need to make the report easily understandable by your team.  </w:t>
            </w:r>
          </w:p>
          <w:p w14:paraId="24FECD52" w14:textId="77777777" w:rsidR="00DE08F4" w:rsidRDefault="00132227">
            <w:pPr>
              <w:pStyle w:val="ListParagraph"/>
              <w:pPrChange w:id="1490" w:author="Andrew Fryer (@DEEPFAT)" w:date="2017-07-03T07:31:00Z">
                <w:pPr>
                  <w:numPr>
                    <w:numId w:val="33"/>
                  </w:numPr>
                  <w:spacing w:after="0" w:line="259" w:lineRule="auto"/>
                  <w:ind w:left="360" w:hanging="360"/>
                </w:pPr>
              </w:pPrChange>
            </w:pPr>
            <w:r>
              <w:t xml:space="preserve">To ensure the Months are shown in the correct order, select the MonthName column in Date table as shown in the figure. </w:t>
            </w:r>
          </w:p>
          <w:p w14:paraId="5E17904D" w14:textId="77777777" w:rsidR="00DE08F4" w:rsidRDefault="00132227">
            <w:pPr>
              <w:pStyle w:val="ListParagraph"/>
              <w:pPrChange w:id="1491" w:author="Andrew Fryer (@DEEPFAT)" w:date="2017-07-03T07:31:00Z">
                <w:pPr>
                  <w:numPr>
                    <w:numId w:val="33"/>
                  </w:numPr>
                  <w:spacing w:after="0" w:line="259" w:lineRule="auto"/>
                  <w:ind w:left="360" w:hanging="360"/>
                </w:pPr>
              </w:pPrChange>
            </w:pPr>
            <w:r>
              <w:t>In the Modeling table, select the drop down “</w:t>
            </w:r>
            <w:r w:rsidRPr="00FD728A">
              <w:t>Sort By Column</w:t>
            </w:r>
            <w:r>
              <w:t xml:space="preserve">” and select MonthNo. </w:t>
            </w:r>
          </w:p>
          <w:p w14:paraId="4907C36F" w14:textId="77777777" w:rsidR="00DE08F4" w:rsidRDefault="00132227">
            <w:pPr>
              <w:pStyle w:val="ListParagraph"/>
              <w:pPrChange w:id="1492" w:author="Andrew Fryer (@DEEPFAT)" w:date="2017-07-03T07:31:00Z">
                <w:pPr>
                  <w:numPr>
                    <w:numId w:val="33"/>
                  </w:numPr>
                  <w:spacing w:after="0" w:line="259" w:lineRule="auto"/>
                  <w:ind w:left="360" w:hanging="360"/>
                </w:pPr>
              </w:pPrChange>
            </w:pPr>
            <w:r>
              <w:t xml:space="preserve">By default the Months are ordered alphabetically. Once you specific the ordering, you will see the right ordering of the months.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493"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21"/>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2F252EEF">
        <w:trPr>
          <w:trHeight w:val="3656"/>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4"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4C25BFE" w14:textId="77777777" w:rsidR="00DE08F4" w:rsidRDefault="00132227">
            <w:pPr>
              <w:pStyle w:val="ListParagraph"/>
              <w:pPrChange w:id="1495" w:author="Andrew Fryer (@DEEPFAT)" w:date="2017-07-03T07:31:00Z">
                <w:pPr>
                  <w:numPr>
                    <w:numId w:val="33"/>
                  </w:numPr>
                  <w:spacing w:after="0" w:line="259" w:lineRule="auto"/>
                  <w:ind w:left="360" w:hanging="360"/>
                </w:pPr>
              </w:pPrChange>
            </w:pPr>
            <w:r>
              <w:t xml:space="preserve">The Month column actually includes month and year.  </w:t>
            </w:r>
          </w:p>
          <w:p w14:paraId="5F500BD8" w14:textId="77777777" w:rsidR="00DE08F4" w:rsidRDefault="00132227">
            <w:pPr>
              <w:pStyle w:val="ListParagraph"/>
              <w:pPrChange w:id="1496" w:author="Andrew Fryer (@DEEPFAT)" w:date="2017-07-03T07:31:00Z">
                <w:pPr>
                  <w:numPr>
                    <w:numId w:val="33"/>
                  </w:numPr>
                  <w:spacing w:after="0" w:line="259" w:lineRule="auto"/>
                  <w:ind w:left="360" w:hanging="360"/>
                </w:pPr>
              </w:pPrChange>
            </w:pPr>
            <w:r>
              <w:t xml:space="preserve">Rename this column by selecting the drop down and Rename and provide the name MonthYear </w:t>
            </w:r>
          </w:p>
          <w:p w14:paraId="54F2D62E" w14:textId="4423894E" w:rsidR="00DE08F4" w:rsidRDefault="00132227">
            <w:pPr>
              <w:pStyle w:val="ListParagraph"/>
              <w:pPrChange w:id="1497" w:author="Andrew Fryer (@DEEPFAT)" w:date="2017-07-03T07:31:00Z">
                <w:pPr>
                  <w:numPr>
                    <w:numId w:val="33"/>
                  </w:numPr>
                  <w:spacing w:after="0" w:line="259" w:lineRule="auto"/>
                  <w:ind w:left="360" w:hanging="360"/>
                </w:pPr>
              </w:pPrChange>
            </w:pPr>
            <w:r>
              <w:t xml:space="preserve">Now Rename the MonthName column to Month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98"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22"/>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1"/>
        <w:tblW w:w="14307" w:type="dxa"/>
        <w:tblInd w:w="5" w:type="dxa"/>
        <w:tblCellMar>
          <w:top w:w="45" w:type="dxa"/>
          <w:left w:w="107" w:type="dxa"/>
          <w:bottom w:w="30" w:type="dxa"/>
          <w:right w:w="67" w:type="dxa"/>
        </w:tblCellMar>
        <w:tblLook w:val="04A0" w:firstRow="1" w:lastRow="0" w:firstColumn="1" w:lastColumn="0" w:noHBand="0" w:noVBand="1"/>
        <w:tblPrChange w:id="1499" w:author="Andrew Fryer (@DEEPFAT)" w:date="2017-06-12T02:32:00Z">
          <w:tblPr>
            <w:tblStyle w:val="TableGrid1"/>
            <w:tblW w:w="14307" w:type="dxa"/>
            <w:tblInd w:w="5" w:type="dxa"/>
            <w:tblCellMar>
              <w:top w:w="45" w:type="dxa"/>
              <w:left w:w="107" w:type="dxa"/>
              <w:bottom w:w="30" w:type="dxa"/>
              <w:right w:w="67" w:type="dxa"/>
            </w:tblCellMar>
            <w:tblLook w:val="04A0" w:firstRow="1" w:lastRow="0" w:firstColumn="1" w:lastColumn="0" w:noHBand="0" w:noVBand="1"/>
          </w:tblPr>
        </w:tblPrChange>
      </w:tblPr>
      <w:tblGrid>
        <w:gridCol w:w="5377"/>
        <w:gridCol w:w="8930"/>
        <w:tblGridChange w:id="1500">
          <w:tblGrid>
            <w:gridCol w:w="360"/>
            <w:gridCol w:w="360"/>
          </w:tblGrid>
        </w:tblGridChange>
      </w:tblGrid>
      <w:tr w:rsidR="00DE08F4" w14:paraId="5F64316B" w14:textId="77777777" w:rsidTr="2F252EEF">
        <w:trPr>
          <w:trHeight w:val="415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pPr>
              <w:pStyle w:val="ListParagraph"/>
              <w:pPrChange w:id="1502" w:author="Andrew Fryer (@DEEPFAT)" w:date="2017-07-03T07:31:00Z">
                <w:pPr>
                  <w:numPr>
                    <w:numId w:val="33"/>
                  </w:numPr>
                  <w:spacing w:after="0" w:line="259" w:lineRule="auto"/>
                  <w:ind w:left="360" w:hanging="360"/>
                </w:pPr>
              </w:pPrChange>
            </w:pPr>
            <w:r>
              <w:t xml:space="preserve">Select the dropdown of column MonthID and select Hide. This hides the column from the report. </w:t>
            </w:r>
          </w:p>
          <w:p w14:paraId="3E0B1970" w14:textId="77777777" w:rsidR="00DE08F4" w:rsidRDefault="00132227">
            <w:pPr>
              <w:pStyle w:val="ListParagraph"/>
              <w:pPrChange w:id="1503" w:author="Andrew Fryer (@DEEPFAT)" w:date="2017-07-03T07:31:00Z">
                <w:pPr>
                  <w:spacing w:after="192" w:line="259" w:lineRule="auto"/>
                  <w:ind w:left="0" w:firstLine="0"/>
                </w:pPr>
              </w:pPrChange>
            </w:pPr>
            <w:r>
              <w:t xml:space="preserve">Note: You can still see this column in the data view and relationship view.  </w:t>
            </w:r>
          </w:p>
          <w:p w14:paraId="4ADBC0BE" w14:textId="77777777" w:rsidR="00DE08F4" w:rsidRDefault="00132227">
            <w:pPr>
              <w:pStyle w:val="ListParagraph"/>
              <w:pPrChange w:id="1504" w:author="Andrew Fryer (@DEEPFAT)" w:date="2017-07-03T07:31:00Z">
                <w:pPr>
                  <w:numPr>
                    <w:numId w:val="33"/>
                  </w:numPr>
                  <w:spacing w:after="0" w:line="259" w:lineRule="auto"/>
                  <w:ind w:left="360" w:hanging="360"/>
                </w:pPr>
              </w:pPrChange>
            </w:pPr>
            <w:r>
              <w:t xml:space="preserve">Similarly hide the MonthNo and MonthYear columns from the Date table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05"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23"/>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2F252EEF">
        <w:trPr>
          <w:trHeight w:val="496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0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1C8D22E" w14:textId="77777777" w:rsidR="00DE08F4" w:rsidRDefault="00132227">
            <w:pPr>
              <w:pStyle w:val="ListParagraph"/>
              <w:pPrChange w:id="1507" w:author="Andrew Fryer (@DEEPFAT)" w:date="2017-07-03T07:31:00Z">
                <w:pPr>
                  <w:numPr>
                    <w:numId w:val="33"/>
                  </w:numPr>
                  <w:spacing w:after="31" w:line="259" w:lineRule="auto"/>
                  <w:ind w:left="360" w:hanging="360"/>
                </w:pPr>
              </w:pPrChange>
            </w:pPr>
            <w:r>
              <w:t xml:space="preserve">In the Manufacturer table hide ManufacturerID column </w:t>
            </w:r>
          </w:p>
          <w:p w14:paraId="3033EF4D" w14:textId="77777777" w:rsidR="00DE08F4" w:rsidRDefault="00132227">
            <w:pPr>
              <w:pStyle w:val="ListParagraph"/>
              <w:pPrChange w:id="1508" w:author="Andrew Fryer (@DEEPFAT)" w:date="2017-07-03T07:31:00Z">
                <w:pPr>
                  <w:numPr>
                    <w:numId w:val="33"/>
                  </w:numPr>
                  <w:spacing w:after="33" w:line="259" w:lineRule="auto"/>
                  <w:ind w:left="360" w:hanging="360"/>
                </w:pPr>
              </w:pPrChange>
            </w:pPr>
            <w:r>
              <w:t xml:space="preserve">In the Product table Hide the columns ManufacturerID and ProductID </w:t>
            </w:r>
          </w:p>
          <w:p w14:paraId="5370267A" w14:textId="0A498A5D" w:rsidR="00DE08F4" w:rsidDel="00A65548" w:rsidRDefault="00132227">
            <w:pPr>
              <w:pStyle w:val="ListParagraph"/>
              <w:rPr>
                <w:del w:id="1509" w:author="Andrew Fryer (@DEEPFAT)" w:date="2017-06-15T10:51:00Z"/>
              </w:rPr>
              <w:pPrChange w:id="1510" w:author="Andrew Fryer (@DEEPFAT)" w:date="2017-07-03T07:31:00Z">
                <w:pPr>
                  <w:numPr>
                    <w:numId w:val="33"/>
                  </w:numPr>
                  <w:spacing w:after="35" w:line="258" w:lineRule="auto"/>
                  <w:ind w:left="360" w:hanging="360"/>
                </w:pPr>
              </w:pPrChange>
            </w:pPr>
            <w:del w:id="1511" w:author="Andrew Fryer (@DEEPFAT)" w:date="2017-06-15T10:51:00Z">
              <w:r w:rsidDel="00A65548">
                <w:delText xml:space="preserve">In the Sales table hide the columns CountryName, Date, ProductID, Zip and ZipCountry </w:delText>
              </w:r>
            </w:del>
          </w:p>
          <w:p w14:paraId="1080F76E" w14:textId="77777777" w:rsidR="00DE08F4" w:rsidRDefault="00132227">
            <w:pPr>
              <w:pStyle w:val="ListParagraph"/>
              <w:pPrChange w:id="1512" w:author="Andrew Fryer (@DEEPFAT)" w:date="2017-07-03T07:31:00Z">
                <w:pPr>
                  <w:numPr>
                    <w:numId w:val="33"/>
                  </w:numPr>
                  <w:spacing w:after="151" w:line="266" w:lineRule="auto"/>
                  <w:ind w:left="360" w:hanging="360"/>
                </w:pPr>
              </w:pPrChange>
            </w:pPr>
            <w:r>
              <w:t>Select Geography table and hide the column ZipCountry. 18.</w:t>
            </w:r>
            <w:r w:rsidRPr="009C17E1">
              <w:rPr>
                <w:rPrChange w:id="1513" w:author="Andrew Fryer (@DEEPFAT)" w:date="2017-07-03T07:25:00Z">
                  <w:rPr>
                    <w:rFonts w:ascii="Arial" w:eastAsia="Arial" w:hAnsi="Arial" w:cs="Arial"/>
                  </w:rPr>
                </w:rPrChange>
              </w:rPr>
              <w:t xml:space="preserve"> </w:t>
            </w:r>
            <w:r>
              <w:t xml:space="preserve">Select the entire table Sentiment and Hide the table as shown in the figure. </w:t>
            </w:r>
          </w:p>
          <w:p w14:paraId="07280196" w14:textId="2514D90E" w:rsidR="00A65548" w:rsidRDefault="00A65548" w:rsidP="00FD728A">
            <w:pPr>
              <w:spacing w:after="160" w:line="259" w:lineRule="auto"/>
              <w:ind w:left="1" w:firstLine="0"/>
              <w:rPr>
                <w:ins w:id="1514" w:author="Andrew Fryer (@DEEPFAT)" w:date="2017-06-15T10:51:00Z"/>
              </w:rPr>
            </w:pPr>
            <w:ins w:id="1515" w:author="Andrew Fryer (@DEEPFAT)" w:date="2017-06-15T10:51:00Z">
              <w:r>
                <w:t>What columns should be hidden in the Sales table? All the keys – all we need here are the measures</w:t>
              </w:r>
            </w:ins>
            <w:ins w:id="1516" w:author="Andrew Fryer (@DEEPFAT)" w:date="2017-06-15T11:04:00Z">
              <w:r w:rsidR="00E90F84">
                <w:t xml:space="preserve"> </w:t>
              </w:r>
            </w:ins>
          </w:p>
          <w:p w14:paraId="40A48176" w14:textId="60E9DF4A"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1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24"/>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1"/>
        <w:tblW w:w="14307" w:type="dxa"/>
        <w:tblInd w:w="5" w:type="dxa"/>
        <w:tblCellMar>
          <w:top w:w="45" w:type="dxa"/>
          <w:left w:w="107" w:type="dxa"/>
          <w:bottom w:w="9" w:type="dxa"/>
          <w:right w:w="86" w:type="dxa"/>
        </w:tblCellMar>
        <w:tblLook w:val="04A0" w:firstRow="1" w:lastRow="0" w:firstColumn="1" w:lastColumn="0" w:noHBand="0" w:noVBand="1"/>
        <w:tblPrChange w:id="1518" w:author="Andrew Fryer (@DEEPFAT)" w:date="2017-06-12T02:32:00Z">
          <w:tblPr>
            <w:tblStyle w:val="TableGrid1"/>
            <w:tblW w:w="14307" w:type="dxa"/>
            <w:tblInd w:w="5" w:type="dxa"/>
            <w:tblCellMar>
              <w:top w:w="45" w:type="dxa"/>
              <w:left w:w="107" w:type="dxa"/>
              <w:bottom w:w="9" w:type="dxa"/>
              <w:right w:w="86" w:type="dxa"/>
            </w:tblCellMar>
            <w:tblLook w:val="04A0" w:firstRow="1" w:lastRow="0" w:firstColumn="1" w:lastColumn="0" w:noHBand="0" w:noVBand="1"/>
          </w:tblPr>
        </w:tblPrChange>
      </w:tblPr>
      <w:tblGrid>
        <w:gridCol w:w="5377"/>
        <w:gridCol w:w="8930"/>
        <w:tblGridChange w:id="1519">
          <w:tblGrid>
            <w:gridCol w:w="360"/>
            <w:gridCol w:w="360"/>
          </w:tblGrid>
        </w:tblGridChange>
      </w:tblGrid>
      <w:tr w:rsidR="00DE08F4" w14:paraId="3F0FBE76" w14:textId="77777777" w:rsidTr="2F252EEF">
        <w:trPr>
          <w:trHeight w:val="3914"/>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pPr>
              <w:pStyle w:val="ListParagraph"/>
              <w:pPrChange w:id="1521" w:author="Andrew Fryer (@DEEPFAT)" w:date="2017-07-03T07:31:00Z">
                <w:pPr>
                  <w:numPr>
                    <w:numId w:val="33"/>
                  </w:numPr>
                  <w:spacing w:after="151" w:line="266" w:lineRule="auto"/>
                  <w:ind w:left="360" w:hanging="360"/>
                </w:pPr>
              </w:pPrChange>
            </w:pPr>
            <w:r>
              <w:t xml:space="preserve">In order to apply a global filter for the entire page, click on the canvas outside the column chart.  </w:t>
            </w:r>
          </w:p>
          <w:p w14:paraId="2D79182D" w14:textId="77777777" w:rsidR="00DE08F4" w:rsidRDefault="00132227">
            <w:pPr>
              <w:pStyle w:val="ListParagraph"/>
              <w:pPrChange w:id="1522" w:author="Andrew Fryer (@DEEPFAT)" w:date="2017-07-03T07:31:00Z">
                <w:pPr>
                  <w:numPr>
                    <w:numId w:val="33"/>
                  </w:numPr>
                  <w:spacing w:after="151" w:line="266" w:lineRule="auto"/>
                  <w:ind w:left="360" w:hanging="360"/>
                </w:pPr>
              </w:pPrChange>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pPr>
              <w:pStyle w:val="ListParagraph"/>
              <w:pPrChange w:id="1523" w:author="Andrew Fryer (@DEEPFAT)" w:date="2017-07-03T07:31:00Z">
                <w:pPr>
                  <w:numPr>
                    <w:numId w:val="33"/>
                  </w:numPr>
                  <w:spacing w:after="151" w:line="266" w:lineRule="auto"/>
                  <w:ind w:left="360" w:hanging="360"/>
                </w:pPr>
              </w:pPrChange>
            </w:pPr>
            <w:r>
              <w:t>OR … Drag the field into the Page Level Filters section under Filters</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24"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25"/>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2F252EEF">
        <w:trPr>
          <w:trHeight w:val="33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A0A9D04" w14:textId="186863F8" w:rsidR="00DE08F4" w:rsidRDefault="00132227">
            <w:pPr>
              <w:pStyle w:val="ListParagraph"/>
              <w:pPrChange w:id="1526" w:author="Andrew Fryer (@DEEPFAT)" w:date="2017-07-03T07:31:00Z">
                <w:pPr>
                  <w:numPr>
                    <w:numId w:val="33"/>
                  </w:numPr>
                  <w:spacing w:after="151" w:line="266" w:lineRule="auto"/>
                  <w:ind w:left="360" w:hanging="360"/>
                </w:pPr>
              </w:pPrChange>
            </w:pPr>
            <w:r>
              <w:t xml:space="preserve">Select the manufacturers Aliqui, Currus , Natura, Pirum and VanArsdel in the filter </w:t>
            </w:r>
          </w:p>
        </w:tc>
        <w:tc>
          <w:tcPr>
            <w:tcW w:w="8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27" w:author="Andrew Fryer (@DEEPFAT)" w:date="2017-06-12T02:32:00Z">
              <w:tcPr>
                <w:tcW w:w="8930" w:type="dxa"/>
                <w:tcBorders>
                  <w:top w:val="single" w:sz="4" w:space="0" w:color="000000"/>
                  <w:left w:val="single" w:sz="4" w:space="0" w:color="000000"/>
                  <w:bottom w:val="single" w:sz="4" w:space="0" w:color="000000"/>
                  <w:right w:val="single" w:sz="4" w:space="0" w:color="000000"/>
                </w:tcBorders>
              </w:tcPr>
            </w:tcPrChange>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26"/>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1"/>
        <w:tblW w:w="14165" w:type="dxa"/>
        <w:tblInd w:w="5" w:type="dxa"/>
        <w:tblCellMar>
          <w:top w:w="45" w:type="dxa"/>
          <w:left w:w="107" w:type="dxa"/>
          <w:right w:w="65" w:type="dxa"/>
        </w:tblCellMar>
        <w:tblLook w:val="04A0" w:firstRow="1" w:lastRow="0" w:firstColumn="1" w:lastColumn="0" w:noHBand="0" w:noVBand="1"/>
        <w:tblPrChange w:id="1528" w:author="Andrew Fryer (@DEEPFAT)" w:date="2017-06-12T02:32:00Z">
          <w:tblPr>
            <w:tblStyle w:val="TableGrid1"/>
            <w:tblW w:w="14165" w:type="dxa"/>
            <w:tblInd w:w="5" w:type="dxa"/>
            <w:tblCellMar>
              <w:top w:w="45" w:type="dxa"/>
              <w:left w:w="107" w:type="dxa"/>
              <w:right w:w="65" w:type="dxa"/>
            </w:tblCellMar>
            <w:tblLook w:val="04A0" w:firstRow="1" w:lastRow="0" w:firstColumn="1" w:lastColumn="0" w:noHBand="0" w:noVBand="1"/>
          </w:tblPr>
        </w:tblPrChange>
      </w:tblPr>
      <w:tblGrid>
        <w:gridCol w:w="5519"/>
        <w:gridCol w:w="8646"/>
        <w:tblGridChange w:id="1529">
          <w:tblGrid>
            <w:gridCol w:w="360"/>
            <w:gridCol w:w="360"/>
          </w:tblGrid>
        </w:tblGridChange>
      </w:tblGrid>
      <w:tr w:rsidR="00DE08F4" w14:paraId="570CA183" w14:textId="77777777" w:rsidTr="2F252EEF">
        <w:trPr>
          <w:trHeight w:val="455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7E52F1" w14:textId="77777777" w:rsidR="00DE08F4" w:rsidRDefault="00132227">
            <w:pPr>
              <w:pStyle w:val="ListParagraph"/>
              <w:pPrChange w:id="1531" w:author="Andrew Fryer (@DEEPFAT)" w:date="2017-07-03T07:31:00Z">
                <w:pPr>
                  <w:numPr>
                    <w:numId w:val="33"/>
                  </w:numPr>
                  <w:spacing w:after="151" w:line="266" w:lineRule="auto"/>
                  <w:ind w:left="360" w:hanging="360"/>
                </w:pPr>
              </w:pPrChange>
            </w:pPr>
            <w:r>
              <w:lastRenderedPageBreak/>
              <w:t xml:space="preserve">Move the column chart visual to the right of the canvas. </w:t>
            </w:r>
          </w:p>
          <w:p w14:paraId="7240E9B3" w14:textId="77777777" w:rsidR="00DE08F4" w:rsidRDefault="00132227">
            <w:pPr>
              <w:pStyle w:val="ListParagraph"/>
              <w:pPrChange w:id="1532" w:author="Andrew Fryer (@DEEPFAT)" w:date="2017-07-03T07:31:00Z">
                <w:pPr>
                  <w:numPr>
                    <w:numId w:val="33"/>
                  </w:numPr>
                  <w:spacing w:after="151" w:line="266" w:lineRule="auto"/>
                  <w:ind w:left="360" w:hanging="360"/>
                </w:pPr>
              </w:pPrChange>
            </w:pPr>
            <w:r>
              <w:t xml:space="preserve">Add the Manufacturer to the Legend of the visual.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3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27"/>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2F252EEF">
        <w:trPr>
          <w:trHeight w:val="290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A9CF968" w14:textId="77777777" w:rsidR="00DE08F4" w:rsidRDefault="00132227">
            <w:pPr>
              <w:pStyle w:val="ListParagraph"/>
              <w:pPrChange w:id="1535" w:author="Andrew Fryer (@DEEPFAT)" w:date="2017-07-03T07:31:00Z">
                <w:pPr>
                  <w:numPr>
                    <w:numId w:val="33"/>
                  </w:numPr>
                  <w:spacing w:after="151" w:line="266" w:lineRule="auto"/>
                  <w:ind w:left="360" w:hanging="360"/>
                </w:pPr>
              </w:pPrChange>
            </w:pPr>
            <w:r>
              <w:t xml:space="preserve">You need the company logo in any of your report.  </w:t>
            </w:r>
          </w:p>
          <w:p w14:paraId="1318C3F4" w14:textId="77777777" w:rsidR="00DE08F4" w:rsidRDefault="00132227">
            <w:pPr>
              <w:pStyle w:val="ListParagraph"/>
              <w:pPrChange w:id="1536" w:author="Andrew Fryer (@DEEPFAT)" w:date="2017-07-03T07:31:00Z">
                <w:pPr>
                  <w:numPr>
                    <w:numId w:val="33"/>
                  </w:numPr>
                  <w:spacing w:after="151" w:line="266" w:lineRule="auto"/>
                  <w:ind w:left="360" w:hanging="360"/>
                </w:pPr>
              </w:pPrChange>
            </w:pPr>
            <w:r>
              <w:t xml:space="preserve">Click on the Image in the Home tab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3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28"/>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115" w:type="dxa"/>
        </w:tblCellMar>
        <w:tblLook w:val="04A0" w:firstRow="1" w:lastRow="0" w:firstColumn="1" w:lastColumn="0" w:noHBand="0" w:noVBand="1"/>
        <w:tblPrChange w:id="1538" w:author="Andrew Fryer (@DEEPFAT)" w:date="2017-06-12T02:32:00Z">
          <w:tblPr>
            <w:tblStyle w:val="TableGrid1"/>
            <w:tblW w:w="14165" w:type="dxa"/>
            <w:tblInd w:w="5" w:type="dxa"/>
            <w:tblCellMar>
              <w:top w:w="45" w:type="dxa"/>
              <w:left w:w="107" w:type="dxa"/>
              <w:right w:w="115" w:type="dxa"/>
            </w:tblCellMar>
            <w:tblLook w:val="04A0" w:firstRow="1" w:lastRow="0" w:firstColumn="1" w:lastColumn="0" w:noHBand="0" w:noVBand="1"/>
          </w:tblPr>
        </w:tblPrChange>
      </w:tblPr>
      <w:tblGrid>
        <w:gridCol w:w="5483"/>
        <w:gridCol w:w="8682"/>
        <w:tblGridChange w:id="1539">
          <w:tblGrid>
            <w:gridCol w:w="360"/>
            <w:gridCol w:w="360"/>
          </w:tblGrid>
        </w:tblGridChange>
      </w:tblGrid>
      <w:tr w:rsidR="00DE08F4" w14:paraId="779BE6DD" w14:textId="77777777" w:rsidTr="2F252EEF">
        <w:trPr>
          <w:trHeight w:val="3133"/>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0"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D1420A0" w14:textId="77777777" w:rsidR="00DE08F4" w:rsidRDefault="00132227">
            <w:pPr>
              <w:pStyle w:val="ListParagraph"/>
              <w:pPrChange w:id="1541" w:author="Andrew Fryer (@DEEPFAT)" w:date="2017-07-03T07:31:00Z">
                <w:pPr>
                  <w:numPr>
                    <w:numId w:val="33"/>
                  </w:numPr>
                  <w:spacing w:after="151" w:line="266" w:lineRule="auto"/>
                  <w:ind w:left="360" w:hanging="360"/>
                </w:pPr>
              </w:pPrChange>
            </w:pPr>
            <w:r>
              <w:lastRenderedPageBreak/>
              <w:t xml:space="preserve">Select the Logo provided as part of the contents downloaded and click Open. </w:t>
            </w:r>
          </w:p>
          <w:p w14:paraId="48346D12" w14:textId="77777777" w:rsidR="00DE08F4" w:rsidRDefault="00132227">
            <w:pPr>
              <w:pStyle w:val="ListParagraph"/>
              <w:pPrChange w:id="1542" w:author="Andrew Fryer (@DEEPFAT)" w:date="2017-07-03T07:31:00Z">
                <w:pPr>
                  <w:numPr>
                    <w:numId w:val="33"/>
                  </w:numPr>
                  <w:spacing w:after="151" w:line="266" w:lineRule="auto"/>
                  <w:ind w:left="360" w:hanging="360"/>
                </w:pPr>
              </w:pPrChange>
            </w:pPr>
            <w:r>
              <w:t xml:space="preserve">The logo will be appear on the report.  </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43"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29"/>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2F252EEF">
        <w:trPr>
          <w:trHeight w:val="3579"/>
        </w:trPr>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4" w:author="Andrew Fryer (@DEEPFAT)" w:date="2017-06-12T02:32:00Z">
              <w:tcPr>
                <w:tcW w:w="5483" w:type="dxa"/>
                <w:tcBorders>
                  <w:top w:val="single" w:sz="4" w:space="0" w:color="000000"/>
                  <w:left w:val="single" w:sz="4" w:space="0" w:color="000000"/>
                  <w:bottom w:val="single" w:sz="4" w:space="0" w:color="000000"/>
                  <w:right w:val="single" w:sz="4" w:space="0" w:color="000000"/>
                </w:tcBorders>
              </w:tcPr>
            </w:tcPrChange>
          </w:tcPr>
          <w:p w14:paraId="32F4A4C5" w14:textId="6DBD9F14" w:rsidR="00DE08F4" w:rsidRDefault="00132227">
            <w:pPr>
              <w:pStyle w:val="ListParagraph"/>
              <w:pPrChange w:id="1545" w:author="Andrew Fryer (@DEEPFAT)" w:date="2017-07-03T07:31:00Z">
                <w:pPr>
                  <w:numPr>
                    <w:numId w:val="33"/>
                  </w:numPr>
                  <w:spacing w:after="151" w:line="266" w:lineRule="auto"/>
                  <w:ind w:left="360" w:hanging="360"/>
                </w:pPr>
              </w:pPrChange>
            </w:pPr>
            <w:r>
              <w:t xml:space="preserve">Resize and Move the </w:t>
            </w:r>
            <w:r w:rsidR="001732D5">
              <w:t>logo to the top left of the report</w:t>
            </w:r>
          </w:p>
        </w:tc>
        <w:tc>
          <w:tcPr>
            <w:tcW w:w="86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6" w:author="Andrew Fryer (@DEEPFAT)" w:date="2017-06-12T02:32:00Z">
              <w:tcPr>
                <w:tcW w:w="8682" w:type="dxa"/>
                <w:tcBorders>
                  <w:top w:val="single" w:sz="4" w:space="0" w:color="000000"/>
                  <w:left w:val="single" w:sz="4" w:space="0" w:color="000000"/>
                  <w:bottom w:val="single" w:sz="4" w:space="0" w:color="000000"/>
                  <w:right w:val="single" w:sz="4" w:space="0" w:color="000000"/>
                </w:tcBorders>
              </w:tcPr>
            </w:tcPrChange>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30"/>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1"/>
        <w:tblW w:w="14165" w:type="dxa"/>
        <w:tblInd w:w="5" w:type="dxa"/>
        <w:tblCellMar>
          <w:top w:w="45" w:type="dxa"/>
          <w:left w:w="107" w:type="dxa"/>
          <w:right w:w="124" w:type="dxa"/>
        </w:tblCellMar>
        <w:tblLook w:val="04A0" w:firstRow="1" w:lastRow="0" w:firstColumn="1" w:lastColumn="0" w:noHBand="0" w:noVBand="1"/>
        <w:tblPrChange w:id="1547" w:author="Andrew Fryer (@DEEPFAT)" w:date="2017-06-12T02:32:00Z">
          <w:tblPr>
            <w:tblStyle w:val="TableGrid1"/>
            <w:tblW w:w="14165" w:type="dxa"/>
            <w:tblInd w:w="5" w:type="dxa"/>
            <w:tblCellMar>
              <w:top w:w="45" w:type="dxa"/>
              <w:left w:w="107" w:type="dxa"/>
              <w:right w:w="124" w:type="dxa"/>
            </w:tblCellMar>
            <w:tblLook w:val="04A0" w:firstRow="1" w:lastRow="0" w:firstColumn="1" w:lastColumn="0" w:noHBand="0" w:noVBand="1"/>
          </w:tblPr>
        </w:tblPrChange>
      </w:tblPr>
      <w:tblGrid>
        <w:gridCol w:w="5519"/>
        <w:gridCol w:w="8646"/>
        <w:tblGridChange w:id="1548">
          <w:tblGrid>
            <w:gridCol w:w="360"/>
            <w:gridCol w:w="360"/>
          </w:tblGrid>
        </w:tblGridChange>
      </w:tblGrid>
      <w:tr w:rsidR="00DE08F4" w14:paraId="26B00252" w14:textId="77777777" w:rsidTr="2F252EEF">
        <w:trPr>
          <w:trHeight w:val="5062"/>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4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6EA847D" w14:textId="77777777" w:rsidR="00DE08F4" w:rsidRPr="009C17E1" w:rsidRDefault="00132227">
            <w:pPr>
              <w:pStyle w:val="ListParagraph"/>
              <w:pPrChange w:id="1550" w:author="Andrew Fryer (@DEEPFAT)" w:date="2017-07-03T07:31:00Z">
                <w:pPr>
                  <w:numPr>
                    <w:numId w:val="33"/>
                  </w:numPr>
                  <w:spacing w:after="151" w:line="266" w:lineRule="auto"/>
                  <w:ind w:left="360" w:hanging="360"/>
                </w:pPr>
              </w:pPrChange>
            </w:pPr>
            <w:r w:rsidRPr="009C17E1">
              <w:lastRenderedPageBreak/>
              <w:t xml:space="preserve">You can see VanArsdel logo is GREEN. You want to be able to match the sales of VanArsdel to right in your report. </w:t>
            </w:r>
          </w:p>
          <w:p w14:paraId="6DE95925" w14:textId="77777777" w:rsidR="00DE08F4" w:rsidRDefault="00132227">
            <w:pPr>
              <w:pStyle w:val="ListParagraph"/>
              <w:pPrChange w:id="1551" w:author="Andrew Fryer (@DEEPFAT)" w:date="2017-07-03T07:31:00Z">
                <w:pPr>
                  <w:numPr>
                    <w:numId w:val="33"/>
                  </w:numPr>
                  <w:spacing w:after="151" w:line="266" w:lineRule="auto"/>
                  <w:ind w:left="360" w:hanging="360"/>
                </w:pPr>
              </w:pPrChange>
            </w:pPr>
            <w:r w:rsidRPr="009C17E1">
              <w:t>Click on the column chart visual and select the format icon as shown in the figure.</w:t>
            </w: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5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31"/>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2F252EEF">
        <w:trPr>
          <w:trHeight w:val="42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955C7AD" w14:textId="1944DC89" w:rsidR="00DE08F4" w:rsidRPr="009C17E1" w:rsidRDefault="00132227">
            <w:pPr>
              <w:pStyle w:val="ListParagraph"/>
              <w:pPrChange w:id="1554" w:author="Andrew Fryer (@DEEPFAT)" w:date="2017-07-03T07:31:00Z">
                <w:pPr>
                  <w:numPr>
                    <w:numId w:val="33"/>
                  </w:numPr>
                  <w:spacing w:after="151" w:line="266" w:lineRule="auto"/>
                  <w:ind w:left="360" w:hanging="360"/>
                </w:pPr>
              </w:pPrChange>
            </w:pPr>
            <w:r w:rsidRPr="009C17E1">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5"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32"/>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1"/>
        <w:tblW w:w="14165" w:type="dxa"/>
        <w:tblInd w:w="5" w:type="dxa"/>
        <w:tblCellMar>
          <w:top w:w="45" w:type="dxa"/>
          <w:left w:w="107" w:type="dxa"/>
          <w:right w:w="70" w:type="dxa"/>
        </w:tblCellMar>
        <w:tblLook w:val="04A0" w:firstRow="1" w:lastRow="0" w:firstColumn="1" w:lastColumn="0" w:noHBand="0" w:noVBand="1"/>
        <w:tblPrChange w:id="1556" w:author="Andrew Fryer (@DEEPFAT)" w:date="2017-06-12T02:32:00Z">
          <w:tblPr>
            <w:tblStyle w:val="TableGrid1"/>
            <w:tblW w:w="14165" w:type="dxa"/>
            <w:tblInd w:w="5" w:type="dxa"/>
            <w:tblCellMar>
              <w:top w:w="45" w:type="dxa"/>
              <w:left w:w="107" w:type="dxa"/>
              <w:right w:w="70" w:type="dxa"/>
            </w:tblCellMar>
            <w:tblLook w:val="04A0" w:firstRow="1" w:lastRow="0" w:firstColumn="1" w:lastColumn="0" w:noHBand="0" w:noVBand="1"/>
          </w:tblPr>
        </w:tblPrChange>
      </w:tblPr>
      <w:tblGrid>
        <w:gridCol w:w="5519"/>
        <w:gridCol w:w="8646"/>
        <w:tblGridChange w:id="1557">
          <w:tblGrid>
            <w:gridCol w:w="360"/>
            <w:gridCol w:w="360"/>
          </w:tblGrid>
        </w:tblGridChange>
      </w:tblGrid>
      <w:tr w:rsidR="00DE08F4" w14:paraId="430E2613" w14:textId="77777777" w:rsidTr="2F252EEF">
        <w:trPr>
          <w:trHeight w:val="92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7FFCB77" w14:textId="77777777" w:rsidR="00DE08F4" w:rsidRDefault="00132227">
            <w:pPr>
              <w:pStyle w:val="ListParagraph"/>
              <w:pPrChange w:id="1559" w:author="Andrew Fryer (@DEEPFAT)" w:date="2017-07-03T07:31:00Z">
                <w:pPr>
                  <w:numPr>
                    <w:numId w:val="33"/>
                  </w:numPr>
                  <w:spacing w:after="151" w:line="266" w:lineRule="auto"/>
                  <w:ind w:left="360" w:hanging="360"/>
                </w:pPr>
              </w:pPrChange>
            </w:pPr>
            <w:r>
              <w:lastRenderedPageBreak/>
              <w:t xml:space="preserve">Select the Custom color as shown in the first figure. </w:t>
            </w:r>
          </w:p>
          <w:p w14:paraId="2B2D8FB7" w14:textId="77777777" w:rsidR="00DE08F4" w:rsidRDefault="00132227">
            <w:pPr>
              <w:pStyle w:val="ListParagraph"/>
              <w:pPrChange w:id="1560" w:author="Andrew Fryer (@DEEPFAT)" w:date="2017-07-03T07:31:00Z">
                <w:pPr>
                  <w:numPr>
                    <w:numId w:val="33"/>
                  </w:numPr>
                  <w:spacing w:after="151" w:line="266" w:lineRule="auto"/>
                  <w:ind w:left="360" w:hanging="360"/>
                </w:pPr>
              </w:pPrChange>
            </w:pPr>
            <w:r>
              <w:t xml:space="preserve">Click on the light GREEN color to match VanArsdel logo color. </w:t>
            </w:r>
          </w:p>
          <w:p w14:paraId="0DEF2026" w14:textId="77777777" w:rsidR="00DE08F4" w:rsidRDefault="00132227">
            <w:pPr>
              <w:pStyle w:val="ListParagraph"/>
              <w:pPrChange w:id="1561" w:author="Andrew Fryer (@DEEPFAT)" w:date="2017-07-03T07:31:00Z">
                <w:pPr>
                  <w:numPr>
                    <w:numId w:val="33"/>
                  </w:numPr>
                  <w:spacing w:after="151" w:line="266" w:lineRule="auto"/>
                  <w:ind w:left="360" w:hanging="360"/>
                </w:pPr>
              </w:pPrChange>
            </w:pPr>
            <w:r>
              <w:t xml:space="preserve">Click on the white canvas next to the visual to continue to the next step. You can also select back button.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33"/>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34"/>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1"/>
        <w:tblW w:w="14165" w:type="dxa"/>
        <w:tblInd w:w="5" w:type="dxa"/>
        <w:tblCellMar>
          <w:top w:w="45" w:type="dxa"/>
          <w:left w:w="107" w:type="dxa"/>
          <w:right w:w="73" w:type="dxa"/>
        </w:tblCellMar>
        <w:tblLook w:val="04A0" w:firstRow="1" w:lastRow="0" w:firstColumn="1" w:lastColumn="0" w:noHBand="0" w:noVBand="1"/>
        <w:tblPrChange w:id="1563" w:author="Andrew Fryer (@DEEPFAT)" w:date="2017-06-12T02:32:00Z">
          <w:tblPr>
            <w:tblStyle w:val="TableGrid1"/>
            <w:tblW w:w="14165" w:type="dxa"/>
            <w:tblInd w:w="5" w:type="dxa"/>
            <w:tblCellMar>
              <w:top w:w="45" w:type="dxa"/>
              <w:left w:w="107" w:type="dxa"/>
              <w:right w:w="73" w:type="dxa"/>
            </w:tblCellMar>
            <w:tblLook w:val="04A0" w:firstRow="1" w:lastRow="0" w:firstColumn="1" w:lastColumn="0" w:noHBand="0" w:noVBand="1"/>
          </w:tblPr>
        </w:tblPrChange>
      </w:tblPr>
      <w:tblGrid>
        <w:gridCol w:w="5519"/>
        <w:gridCol w:w="8646"/>
        <w:tblGridChange w:id="1564">
          <w:tblGrid>
            <w:gridCol w:w="360"/>
            <w:gridCol w:w="360"/>
          </w:tblGrid>
        </w:tblGridChange>
      </w:tblGrid>
      <w:tr w:rsidR="00DE08F4" w14:paraId="5A75D18E" w14:textId="77777777" w:rsidTr="2F252EEF">
        <w:trPr>
          <w:trHeight w:val="399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3706D5B" w14:textId="77777777" w:rsidR="00DE08F4" w:rsidRDefault="00132227">
            <w:pPr>
              <w:pStyle w:val="ListParagraph"/>
              <w:pPrChange w:id="1566" w:author="Andrew Fryer (@DEEPFAT)" w:date="2017-07-03T07:31:00Z">
                <w:pPr>
                  <w:numPr>
                    <w:numId w:val="33"/>
                  </w:numPr>
                  <w:spacing w:after="151" w:line="266" w:lineRule="auto"/>
                  <w:ind w:left="360" w:hanging="360"/>
                </w:pPr>
              </w:pPrChange>
            </w:pPr>
            <w:r>
              <w:lastRenderedPageBreak/>
              <w:t xml:space="preserve">Click on the white canvas. </w:t>
            </w:r>
          </w:p>
          <w:p w14:paraId="7B200D5A" w14:textId="77777777" w:rsidR="00DE08F4" w:rsidRDefault="00132227">
            <w:pPr>
              <w:pStyle w:val="ListParagraph"/>
              <w:pPrChange w:id="1567" w:author="Andrew Fryer (@DEEPFAT)" w:date="2017-07-03T07:31:00Z">
                <w:pPr>
                  <w:numPr>
                    <w:numId w:val="33"/>
                  </w:numPr>
                  <w:spacing w:after="151" w:line="266" w:lineRule="auto"/>
                  <w:ind w:left="360" w:hanging="360"/>
                </w:pPr>
              </w:pPrChange>
            </w:pPr>
            <w:r>
              <w:t xml:space="preserve">Click on the Text box, enter the title “Revenue and Unit share comparison with competitors. </w:t>
            </w:r>
          </w:p>
          <w:p w14:paraId="17AD38F9" w14:textId="77777777" w:rsidR="00DE08F4" w:rsidRDefault="00132227">
            <w:pPr>
              <w:pStyle w:val="ListParagraph"/>
              <w:pPrChange w:id="1568" w:author="Andrew Fryer (@DEEPFAT)" w:date="2017-07-03T07:31:00Z">
                <w:pPr>
                  <w:numPr>
                    <w:numId w:val="33"/>
                  </w:numPr>
                  <w:spacing w:after="151" w:line="266" w:lineRule="auto"/>
                  <w:ind w:left="360" w:hanging="360"/>
                </w:pPr>
              </w:pPrChange>
            </w:pPr>
            <w:r>
              <w:t xml:space="preserve">Highlight and select the entire text.  </w:t>
            </w:r>
          </w:p>
          <w:p w14:paraId="6B6F64EC" w14:textId="77777777" w:rsidR="00DE08F4" w:rsidRDefault="00132227">
            <w:pPr>
              <w:pStyle w:val="ListParagraph"/>
              <w:pPrChange w:id="1569" w:author="Andrew Fryer (@DEEPFAT)" w:date="2017-07-03T07:31:00Z">
                <w:pPr>
                  <w:numPr>
                    <w:numId w:val="33"/>
                  </w:numPr>
                  <w:spacing w:after="151" w:line="266" w:lineRule="auto"/>
                  <w:ind w:left="360" w:hanging="360"/>
                </w:pPr>
              </w:pPrChange>
            </w:pPr>
            <w:r>
              <w:t xml:space="preserve">Change the font to size 36 and move the text box to the top of the page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35"/>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2F252EEF">
        <w:trPr>
          <w:trHeight w:val="452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F51757" w14:textId="77777777" w:rsidR="00DE08F4" w:rsidRPr="002B55BB" w:rsidRDefault="00132227">
            <w:pPr>
              <w:pStyle w:val="ListParagraph"/>
              <w:pPrChange w:id="1572" w:author="Andrew Fryer (@DEEPFAT)" w:date="2017-07-03T07:31:00Z">
                <w:pPr>
                  <w:numPr>
                    <w:numId w:val="33"/>
                  </w:numPr>
                  <w:spacing w:after="151" w:line="266" w:lineRule="auto"/>
                  <w:ind w:left="360" w:hanging="360"/>
                </w:pPr>
              </w:pPrChange>
            </w:pPr>
            <w:r w:rsidRPr="002B55BB">
              <w:t xml:space="preserve">Click on the canvas </w:t>
            </w:r>
          </w:p>
          <w:p w14:paraId="798D4DE0" w14:textId="77777777" w:rsidR="00DE08F4" w:rsidRPr="002B55BB" w:rsidRDefault="00132227">
            <w:pPr>
              <w:pStyle w:val="ListParagraph"/>
              <w:pPrChange w:id="1573" w:author="Andrew Fryer (@DEEPFAT)" w:date="2017-07-03T07:31:00Z">
                <w:pPr>
                  <w:numPr>
                    <w:numId w:val="33"/>
                  </w:numPr>
                  <w:spacing w:after="151" w:line="266" w:lineRule="auto"/>
                  <w:ind w:left="360" w:hanging="360"/>
                </w:pPr>
              </w:pPrChange>
            </w:pPr>
            <w:r w:rsidRPr="002B55BB">
              <w:t xml:space="preserve">Click on the slicer icon in Visualizations pane. </w:t>
            </w:r>
          </w:p>
          <w:p w14:paraId="3CF19285" w14:textId="77777777" w:rsidR="00DE08F4" w:rsidRPr="002B55BB" w:rsidRDefault="00132227">
            <w:pPr>
              <w:pStyle w:val="ListParagraph"/>
              <w:pPrChange w:id="1574" w:author="Andrew Fryer (@DEEPFAT)" w:date="2017-07-03T07:31:00Z">
                <w:pPr>
                  <w:numPr>
                    <w:numId w:val="33"/>
                  </w:numPr>
                  <w:spacing w:after="151" w:line="266" w:lineRule="auto"/>
                  <w:ind w:left="360" w:hanging="360"/>
                </w:pPr>
              </w:pPrChange>
            </w:pPr>
            <w:r w:rsidRPr="002B55BB">
              <w:t xml:space="preserve">Drag and drop the Year column from the Date table into the Field of the slicer.  </w:t>
            </w:r>
          </w:p>
          <w:p w14:paraId="1A8ED3CE" w14:textId="77777777" w:rsidR="00DE08F4" w:rsidRPr="002B55BB" w:rsidRDefault="00132227">
            <w:pPr>
              <w:pStyle w:val="ListParagraph"/>
              <w:pPrChange w:id="1575" w:author="Andrew Fryer (@DEEPFAT)" w:date="2017-07-03T07:31:00Z">
                <w:pPr>
                  <w:numPr>
                    <w:numId w:val="33"/>
                  </w:numPr>
                  <w:spacing w:after="151" w:line="266" w:lineRule="auto"/>
                  <w:ind w:left="360" w:hanging="360"/>
                </w:pPr>
              </w:pPrChange>
            </w:pPr>
            <w:r w:rsidRPr="002B55BB">
              <w:t xml:space="preserve">Move the slicer below the logo. </w:t>
            </w:r>
          </w:p>
          <w:p w14:paraId="7460575B" w14:textId="77777777" w:rsidR="00DE08F4" w:rsidRPr="002B55BB" w:rsidRDefault="00132227">
            <w:pPr>
              <w:pStyle w:val="ListParagraph"/>
              <w:pPrChange w:id="1576" w:author="Andrew Fryer (@DEEPFAT)" w:date="2017-07-03T07:31:00Z">
                <w:pPr>
                  <w:numPr>
                    <w:numId w:val="33"/>
                  </w:numPr>
                  <w:spacing w:after="151" w:line="266" w:lineRule="auto"/>
                  <w:ind w:left="360" w:hanging="360"/>
                </w:pPr>
              </w:pPrChange>
            </w:pPr>
            <w:r w:rsidRPr="002B55BB">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57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36"/>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1"/>
        <w:tblW w:w="14165" w:type="dxa"/>
        <w:tblInd w:w="5" w:type="dxa"/>
        <w:tblCellMar>
          <w:top w:w="45" w:type="dxa"/>
          <w:left w:w="107" w:type="dxa"/>
          <w:right w:w="63" w:type="dxa"/>
        </w:tblCellMar>
        <w:tblLook w:val="04A0" w:firstRow="1" w:lastRow="0" w:firstColumn="1" w:lastColumn="0" w:noHBand="0" w:noVBand="1"/>
        <w:tblPrChange w:id="1578" w:author="Andrew Fryer (@DEEPFAT)" w:date="2017-06-12T02:32:00Z">
          <w:tblPr>
            <w:tblStyle w:val="TableGrid1"/>
            <w:tblW w:w="14165" w:type="dxa"/>
            <w:tblInd w:w="5" w:type="dxa"/>
            <w:tblCellMar>
              <w:top w:w="45" w:type="dxa"/>
              <w:left w:w="107" w:type="dxa"/>
              <w:right w:w="63" w:type="dxa"/>
            </w:tblCellMar>
            <w:tblLook w:val="04A0" w:firstRow="1" w:lastRow="0" w:firstColumn="1" w:lastColumn="0" w:noHBand="0" w:noVBand="1"/>
          </w:tblPr>
        </w:tblPrChange>
      </w:tblPr>
      <w:tblGrid>
        <w:gridCol w:w="5519"/>
        <w:gridCol w:w="8646"/>
        <w:tblGridChange w:id="1579">
          <w:tblGrid>
            <w:gridCol w:w="360"/>
            <w:gridCol w:w="360"/>
          </w:tblGrid>
        </w:tblGridChange>
      </w:tblGrid>
      <w:tr w:rsidR="00DE08F4" w14:paraId="542059C3" w14:textId="77777777" w:rsidTr="2F252EEF">
        <w:trPr>
          <w:trHeight w:val="413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462E1D3" w14:textId="77777777" w:rsidR="00DE08F4" w:rsidRDefault="00132227">
            <w:pPr>
              <w:pStyle w:val="ListParagraph"/>
              <w:ind w:left="357" w:hanging="357"/>
              <w:pPrChange w:id="1581" w:author="Andrew Fryer (@DEEPFAT)" w:date="2017-07-03T07:32:00Z">
                <w:pPr>
                  <w:numPr>
                    <w:numId w:val="33"/>
                  </w:numPr>
                  <w:spacing w:after="151" w:line="266" w:lineRule="auto"/>
                  <w:ind w:left="360" w:hanging="360"/>
                </w:pPr>
              </w:pPrChange>
            </w:pPr>
            <w:r>
              <w:lastRenderedPageBreak/>
              <w:t xml:space="preserve">In order to compare the revenue by competitors over time easily line charts are more helpful. </w:t>
            </w:r>
          </w:p>
          <w:p w14:paraId="107E5650" w14:textId="77777777" w:rsidR="00DE08F4" w:rsidRDefault="00132227">
            <w:pPr>
              <w:pStyle w:val="ListParagraph"/>
              <w:ind w:left="357" w:hanging="357"/>
              <w:pPrChange w:id="1582" w:author="Andrew Fryer (@DEEPFAT)" w:date="2017-07-03T07:32:00Z">
                <w:pPr>
                  <w:numPr>
                    <w:numId w:val="33"/>
                  </w:numPr>
                  <w:spacing w:after="151" w:line="266" w:lineRule="auto"/>
                  <w:ind w:left="360" w:hanging="360"/>
                </w:pPr>
              </w:pPrChange>
            </w:pPr>
            <w:r>
              <w:t xml:space="preserve">Select the column chart visual and change it to line chart visual in the Visualizations. </w:t>
            </w:r>
          </w:p>
          <w:p w14:paraId="59C1FBE0" w14:textId="77777777" w:rsidR="00DE08F4" w:rsidRDefault="00132227">
            <w:pPr>
              <w:pStyle w:val="ListParagraph"/>
              <w:ind w:left="357" w:hanging="357"/>
              <w:pPrChange w:id="1583" w:author="Andrew Fryer (@DEEPFAT)" w:date="2017-07-03T07:32:00Z">
                <w:pPr>
                  <w:numPr>
                    <w:numId w:val="33"/>
                  </w:numPr>
                  <w:spacing w:after="151" w:line="266" w:lineRule="auto"/>
                  <w:ind w:left="360" w:hanging="360"/>
                </w:pPr>
              </w:pPrChange>
            </w:pPr>
            <w:r>
              <w:t xml:space="preserve">You report should like the on the right.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84"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37"/>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2F252EEF">
        <w:trPr>
          <w:trHeight w:val="42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8207863" w14:textId="77777777" w:rsidR="00DE08F4" w:rsidRDefault="00132227">
            <w:pPr>
              <w:pStyle w:val="ListParagraph"/>
              <w:ind w:left="357" w:hanging="357"/>
              <w:pPrChange w:id="1586" w:author="Andrew Fryer (@DEEPFAT)" w:date="2017-07-03T07:32:00Z">
                <w:pPr>
                  <w:numPr>
                    <w:numId w:val="33"/>
                  </w:numPr>
                  <w:spacing w:after="151" w:line="266" w:lineRule="auto"/>
                  <w:ind w:left="360" w:hanging="360"/>
                </w:pPr>
              </w:pPrChange>
            </w:pPr>
            <w:r>
              <w:t xml:space="preserve">Select the map visual from Visualizations </w:t>
            </w:r>
          </w:p>
          <w:p w14:paraId="10B76A0D" w14:textId="77777777" w:rsidR="00DE08F4" w:rsidRDefault="00132227">
            <w:pPr>
              <w:pStyle w:val="ListParagraph"/>
              <w:ind w:left="357" w:hanging="357"/>
              <w:pPrChange w:id="1587" w:author="Andrew Fryer (@DEEPFAT)" w:date="2017-07-03T07:32:00Z">
                <w:pPr>
                  <w:numPr>
                    <w:numId w:val="33"/>
                  </w:numPr>
                  <w:spacing w:after="151" w:line="266" w:lineRule="auto"/>
                  <w:ind w:left="360" w:hanging="360"/>
                </w:pPr>
              </w:pPrChange>
            </w:pPr>
            <w:r>
              <w:t xml:space="preserve">Drag and drop </w:t>
            </w:r>
            <w:r w:rsidRPr="00332455">
              <w:t>Country</w:t>
            </w:r>
            <w:r>
              <w:t xml:space="preserve"> column from Geography table to Location of the map visual as shown in figure. </w:t>
            </w:r>
          </w:p>
          <w:p w14:paraId="676C2067" w14:textId="77777777" w:rsidR="00DE08F4" w:rsidRDefault="00132227">
            <w:pPr>
              <w:pStyle w:val="ListParagraph"/>
              <w:ind w:left="357" w:hanging="357"/>
              <w:pPrChange w:id="1588" w:author="Andrew Fryer (@DEEPFAT)" w:date="2017-07-03T07:32:00Z">
                <w:pPr>
                  <w:numPr>
                    <w:numId w:val="33"/>
                  </w:numPr>
                  <w:spacing w:after="151" w:line="266" w:lineRule="auto"/>
                  <w:ind w:left="360" w:hanging="360"/>
                </w:pPr>
              </w:pPrChange>
            </w:pPr>
            <w:r>
              <w:t xml:space="preserve">Drag and drop </w:t>
            </w:r>
            <w:r w:rsidRPr="00332455">
              <w:t>Units</w:t>
            </w:r>
            <w:r>
              <w:t xml:space="preserve"> column from Sales table to the Values of the visual </w:t>
            </w:r>
          </w:p>
          <w:p w14:paraId="3A240BA6" w14:textId="77777777" w:rsidR="00DE08F4" w:rsidRDefault="00132227">
            <w:pPr>
              <w:pStyle w:val="ListParagraph"/>
              <w:ind w:left="357" w:hanging="357"/>
              <w:pPrChange w:id="1589" w:author="Andrew Fryer (@DEEPFAT)" w:date="2017-07-03T07:32:00Z">
                <w:pPr>
                  <w:numPr>
                    <w:numId w:val="33"/>
                  </w:numPr>
                  <w:spacing w:after="151" w:line="266" w:lineRule="auto"/>
                  <w:ind w:left="360" w:hanging="360"/>
                </w:pPr>
              </w:pPrChange>
            </w:pPr>
            <w:r>
              <w:t xml:space="preserve">Drag and drop </w:t>
            </w:r>
            <w:r w:rsidRPr="00332455">
              <w:t>Category</w:t>
            </w:r>
            <w:r>
              <w:t xml:space="preserve"> column from Product table to Legend. </w:t>
            </w:r>
          </w:p>
          <w:p w14:paraId="13DFBF4A" w14:textId="77777777" w:rsidR="00DE08F4" w:rsidRDefault="00132227">
            <w:pPr>
              <w:pStyle w:val="ListParagraph"/>
              <w:ind w:left="357" w:hanging="357"/>
              <w:pPrChange w:id="1590" w:author="Andrew Fryer (@DEEPFAT)" w:date="2017-07-03T07:32:00Z">
                <w:pPr>
                  <w:numPr>
                    <w:numId w:val="33"/>
                  </w:numPr>
                  <w:spacing w:after="151" w:line="266" w:lineRule="auto"/>
                  <w:ind w:left="360" w:hanging="360"/>
                </w:pPr>
              </w:pPrChange>
            </w:pPr>
            <w:r>
              <w:t xml:space="preserve">Resize and move the map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1"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38"/>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1"/>
        <w:tblW w:w="14165" w:type="dxa"/>
        <w:tblInd w:w="5" w:type="dxa"/>
        <w:tblCellMar>
          <w:top w:w="45" w:type="dxa"/>
          <w:left w:w="107" w:type="dxa"/>
          <w:right w:w="68" w:type="dxa"/>
        </w:tblCellMar>
        <w:tblLook w:val="04A0" w:firstRow="1" w:lastRow="0" w:firstColumn="1" w:lastColumn="0" w:noHBand="0" w:noVBand="1"/>
        <w:tblPrChange w:id="1592" w:author="Andrew Fryer (@DEEPFAT)" w:date="2017-06-12T02:32:00Z">
          <w:tblPr>
            <w:tblStyle w:val="TableGrid1"/>
            <w:tblW w:w="14165" w:type="dxa"/>
            <w:tblInd w:w="5" w:type="dxa"/>
            <w:tblCellMar>
              <w:top w:w="45" w:type="dxa"/>
              <w:left w:w="107" w:type="dxa"/>
              <w:right w:w="68" w:type="dxa"/>
            </w:tblCellMar>
            <w:tblLook w:val="04A0" w:firstRow="1" w:lastRow="0" w:firstColumn="1" w:lastColumn="0" w:noHBand="0" w:noVBand="1"/>
          </w:tblPr>
        </w:tblPrChange>
      </w:tblPr>
      <w:tblGrid>
        <w:gridCol w:w="5519"/>
        <w:gridCol w:w="8646"/>
        <w:tblGridChange w:id="1593">
          <w:tblGrid>
            <w:gridCol w:w="360"/>
            <w:gridCol w:w="360"/>
          </w:tblGrid>
        </w:tblGridChange>
      </w:tblGrid>
      <w:tr w:rsidR="00DE08F4" w14:paraId="0FF22C37" w14:textId="77777777" w:rsidTr="2F252EEF">
        <w:trPr>
          <w:trHeight w:val="573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C1D552A" w14:textId="77777777" w:rsidR="00DE08F4" w:rsidRDefault="00132227">
            <w:pPr>
              <w:pStyle w:val="ListParagraph"/>
              <w:ind w:left="357" w:hanging="357"/>
              <w:pPrChange w:id="1595" w:author="Andrew Fryer (@DEEPFAT)" w:date="2017-07-03T07:32:00Z">
                <w:pPr>
                  <w:numPr>
                    <w:numId w:val="33"/>
                  </w:numPr>
                  <w:spacing w:after="151" w:line="266" w:lineRule="auto"/>
                  <w:ind w:left="360" w:hanging="360"/>
                </w:pPr>
              </w:pPrChange>
            </w:pPr>
            <w:r>
              <w:lastRenderedPageBreak/>
              <w:t xml:space="preserve">Select the slicer visual and drag and drop Segment column from Product </w:t>
            </w:r>
          </w:p>
          <w:p w14:paraId="7C58F695" w14:textId="77777777" w:rsidR="00DE08F4" w:rsidRDefault="00132227">
            <w:pPr>
              <w:pStyle w:val="ListParagraph"/>
              <w:ind w:left="357" w:hanging="357"/>
              <w:pPrChange w:id="1596" w:author="Andrew Fryer (@DEEPFAT)" w:date="2017-07-03T07:32:00Z">
                <w:pPr>
                  <w:numPr>
                    <w:numId w:val="33"/>
                  </w:numPr>
                  <w:spacing w:after="151" w:line="266" w:lineRule="auto"/>
                  <w:ind w:left="360" w:hanging="360"/>
                </w:pPr>
              </w:pPrChange>
            </w:pPr>
            <w:r>
              <w:t xml:space="preserve">Move the slicer below the Year slicer as shown in the figure.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59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39"/>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2F252EEF">
        <w:trPr>
          <w:trHeight w:val="348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9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896E80F" w14:textId="3947320F" w:rsidR="00DE08F4" w:rsidRDefault="00132227">
            <w:pPr>
              <w:pStyle w:val="ListParagraph"/>
              <w:ind w:left="357" w:hanging="357"/>
              <w:pPrChange w:id="1599" w:author="Andrew Fryer (@DEEPFAT)" w:date="2017-07-03T07:33:00Z">
                <w:pPr>
                  <w:numPr>
                    <w:numId w:val="33"/>
                  </w:numPr>
                  <w:spacing w:after="151" w:line="266" w:lineRule="auto"/>
                  <w:ind w:left="360" w:hanging="360"/>
                </w:pPr>
              </w:pPrChange>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00"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40"/>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1"/>
        <w:tblW w:w="14165" w:type="dxa"/>
        <w:tblInd w:w="5" w:type="dxa"/>
        <w:tblCellMar>
          <w:top w:w="45" w:type="dxa"/>
          <w:left w:w="107" w:type="dxa"/>
          <w:bottom w:w="27" w:type="dxa"/>
          <w:right w:w="65" w:type="dxa"/>
        </w:tblCellMar>
        <w:tblLook w:val="04A0" w:firstRow="1" w:lastRow="0" w:firstColumn="1" w:lastColumn="0" w:noHBand="0" w:noVBand="1"/>
        <w:tblPrChange w:id="1601" w:author="Andrew Fryer (@DEEPFAT)" w:date="2017-06-12T02:32:00Z">
          <w:tblPr>
            <w:tblStyle w:val="TableGrid1"/>
            <w:tblW w:w="14165" w:type="dxa"/>
            <w:tblInd w:w="5" w:type="dxa"/>
            <w:tblCellMar>
              <w:top w:w="45" w:type="dxa"/>
              <w:left w:w="107" w:type="dxa"/>
              <w:bottom w:w="27" w:type="dxa"/>
              <w:right w:w="65" w:type="dxa"/>
            </w:tblCellMar>
            <w:tblLook w:val="04A0" w:firstRow="1" w:lastRow="0" w:firstColumn="1" w:lastColumn="0" w:noHBand="0" w:noVBand="1"/>
          </w:tblPr>
        </w:tblPrChange>
      </w:tblPr>
      <w:tblGrid>
        <w:gridCol w:w="5519"/>
        <w:gridCol w:w="8646"/>
        <w:tblGridChange w:id="1602">
          <w:tblGrid>
            <w:gridCol w:w="360"/>
            <w:gridCol w:w="360"/>
          </w:tblGrid>
        </w:tblGridChange>
      </w:tblGrid>
      <w:tr w:rsidR="00DE08F4" w14:paraId="2B5FCB0D" w14:textId="77777777" w:rsidTr="2F252EEF">
        <w:trPr>
          <w:trHeight w:val="391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BE01182" w14:textId="40B4DB09" w:rsidR="00DE08F4" w:rsidRDefault="00132227">
            <w:pPr>
              <w:pStyle w:val="ListParagraph"/>
              <w:ind w:left="357" w:hanging="357"/>
              <w:pPrChange w:id="1604" w:author="Andrew Fryer (@DEEPFAT)" w:date="2017-07-03T07:33:00Z">
                <w:pPr>
                  <w:numPr>
                    <w:numId w:val="33"/>
                  </w:numPr>
                  <w:spacing w:after="151" w:line="266" w:lineRule="auto"/>
                  <w:ind w:left="360" w:hanging="360"/>
                </w:pPr>
              </w:pPrChange>
            </w:pPr>
            <w:r>
              <w:lastRenderedPageBreak/>
              <w:t xml:space="preserve">Enter the following DAX Expression as shown in the figure </w:t>
            </w:r>
          </w:p>
          <w:p w14:paraId="3709CCFD" w14:textId="0320FDC2" w:rsidR="00DE08F4" w:rsidRPr="00332455" w:rsidRDefault="00132227">
            <w:pPr>
              <w:spacing w:after="0" w:line="259" w:lineRule="auto"/>
              <w:ind w:left="0" w:right="332" w:firstLine="0"/>
              <w:rPr>
                <w:b/>
                <w:bCs/>
                <w:rPrChange w:id="1605" w:author="Andrew Fryer (@DEEPFAT)" w:date="2017-06-12T02:32:00Z">
                  <w:rPr/>
                </w:rPrChange>
              </w:rPr>
              <w:pPrChange w:id="1606" w:author="Andrew Fryer (@DEEPFAT)" w:date="2017-06-12T02:32:00Z">
                <w:pPr>
                  <w:ind w:left="0" w:right="332" w:firstLine="0"/>
                </w:pPr>
              </w:pPrChange>
            </w:pPr>
            <w:r w:rsidRPr="00910AA7">
              <w:rPr>
                <w:b/>
                <w:bCs/>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7"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41"/>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42"/>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6605DA" w:rsidRDefault="006605DA">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43"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44"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6605DA" w:rsidRDefault="006605DA">
                              <w:pPr>
                                <w:spacing w:after="160" w:line="259" w:lineRule="auto"/>
                                <w:ind w:left="0" w:firstLine="0"/>
                              </w:pPr>
                              <w:r>
                                <w:t xml:space="preserve"> </w:t>
                              </w:r>
                            </w:p>
                          </w:txbxContent>
                        </v:textbox>
                      </v:rect>
                      <w10:anchorlock/>
                    </v:group>
                  </w:pict>
                </mc:Fallback>
              </mc:AlternateContent>
            </w:r>
          </w:p>
        </w:tc>
      </w:tr>
      <w:tr w:rsidR="00DE08F4" w14:paraId="1B8C5A8B" w14:textId="77777777" w:rsidTr="2F252EEF">
        <w:trPr>
          <w:trHeight w:val="319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0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3ADDAA3" w14:textId="77777777" w:rsidR="00332455" w:rsidRDefault="00132227">
            <w:pPr>
              <w:pStyle w:val="ListParagraph"/>
              <w:ind w:left="357" w:hanging="357"/>
              <w:pPrChange w:id="1609" w:author="Andrew Fryer (@DEEPFAT)" w:date="2017-07-03T07:33:00Z">
                <w:pPr>
                  <w:numPr>
                    <w:numId w:val="33"/>
                  </w:numPr>
                  <w:spacing w:after="151" w:line="266" w:lineRule="auto"/>
                  <w:ind w:left="360" w:hanging="360"/>
                </w:pPr>
              </w:pPrChange>
            </w:pPr>
            <w:r>
              <w:t xml:space="preserve">For calculating last year’s YTD revenue, create  a new Measure in the Sale table and enter the following DAX expression. </w:t>
            </w:r>
          </w:p>
          <w:p w14:paraId="14FD72C3" w14:textId="7FA970F5" w:rsidR="00DE08F4" w:rsidRPr="00332455" w:rsidRDefault="00132227">
            <w:pPr>
              <w:spacing w:after="0" w:line="258" w:lineRule="auto"/>
              <w:ind w:right="90"/>
              <w:rPr>
                <w:b/>
                <w:bCs/>
                <w:rPrChange w:id="1610" w:author="Andrew Fryer (@DEEPFAT)" w:date="2017-06-12T02:32:00Z">
                  <w:rPr/>
                </w:rPrChange>
              </w:rPr>
              <w:pPrChange w:id="1611" w:author="Andrew Fryer (@DEEPFAT)" w:date="2017-06-12T02:32:00Z">
                <w:pPr>
                  <w:ind w:right="90"/>
                </w:pPr>
              </w:pPrChange>
            </w:pPr>
            <w:r w:rsidRPr="00910AA7">
              <w:rPr>
                <w:b/>
                <w:bCs/>
              </w:rPr>
              <w:t xml:space="preserve">LY YTD Revenue = </w:t>
            </w:r>
          </w:p>
          <w:p w14:paraId="582DC24C" w14:textId="38FB168C" w:rsidR="00DE08F4" w:rsidRPr="00332455" w:rsidRDefault="00132227">
            <w:pPr>
              <w:spacing w:after="0" w:line="259" w:lineRule="auto"/>
              <w:ind w:left="0" w:right="155" w:firstLine="0"/>
              <w:rPr>
                <w:b/>
                <w:bCs/>
                <w:rPrChange w:id="1612" w:author="Andrew Fryer (@DEEPFAT)" w:date="2017-06-12T02:32:00Z">
                  <w:rPr/>
                </w:rPrChange>
              </w:rPr>
              <w:pPrChange w:id="1613" w:author="Andrew Fryer (@DEEPFAT)" w:date="2017-06-12T02:32:00Z">
                <w:pPr>
                  <w:ind w:left="0" w:right="155" w:firstLine="0"/>
                </w:pPr>
              </w:pPrChange>
            </w:pPr>
            <w:r w:rsidRPr="00910AA7">
              <w:rPr>
                <w:b/>
                <w:bCs/>
              </w:rPr>
              <w:t>CALCULATE([YTD Revenue],</w:t>
            </w:r>
            <w:r w:rsidR="00332455" w:rsidRPr="2F252EEF">
              <w:rPr>
                <w:b/>
                <w:bCs/>
                <w:rPrChange w:id="1614" w:author="Andrew Fryer (@DEEPFAT)" w:date="2017-06-12T02:32:00Z">
                  <w:rPr>
                    <w:b/>
                  </w:rPr>
                </w:rPrChange>
              </w:rPr>
              <w:t xml:space="preserve"> </w:t>
            </w:r>
            <w:r w:rsidRPr="2F252EEF">
              <w:rPr>
                <w:b/>
                <w:bCs/>
                <w:rPrChange w:id="1615" w:author="Andrew Fryer (@DEEPFAT)" w:date="2017-06-12T02:32:00Z">
                  <w:rPr>
                    <w:b/>
                  </w:rPr>
                </w:rPrChange>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16"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45"/>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46"/>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1"/>
        <w:tblW w:w="14165" w:type="dxa"/>
        <w:tblInd w:w="5" w:type="dxa"/>
        <w:tblCellMar>
          <w:top w:w="45" w:type="dxa"/>
          <w:left w:w="107" w:type="dxa"/>
          <w:bottom w:w="7" w:type="dxa"/>
          <w:right w:w="58" w:type="dxa"/>
        </w:tblCellMar>
        <w:tblLook w:val="04A0" w:firstRow="1" w:lastRow="0" w:firstColumn="1" w:lastColumn="0" w:noHBand="0" w:noVBand="1"/>
        <w:tblPrChange w:id="1617" w:author="Andrew Fryer (@DEEPFAT)" w:date="2017-06-12T02:32:00Z">
          <w:tblPr>
            <w:tblStyle w:val="TableGrid1"/>
            <w:tblW w:w="14165" w:type="dxa"/>
            <w:tblInd w:w="5" w:type="dxa"/>
            <w:tblCellMar>
              <w:top w:w="45" w:type="dxa"/>
              <w:left w:w="107" w:type="dxa"/>
              <w:bottom w:w="7" w:type="dxa"/>
              <w:right w:w="58" w:type="dxa"/>
            </w:tblCellMar>
            <w:tblLook w:val="04A0" w:firstRow="1" w:lastRow="0" w:firstColumn="1" w:lastColumn="0" w:noHBand="0" w:noVBand="1"/>
          </w:tblPr>
        </w:tblPrChange>
      </w:tblPr>
      <w:tblGrid>
        <w:gridCol w:w="5519"/>
        <w:gridCol w:w="8646"/>
        <w:tblGridChange w:id="1618">
          <w:tblGrid>
            <w:gridCol w:w="360"/>
            <w:gridCol w:w="360"/>
          </w:tblGrid>
        </w:tblGridChange>
      </w:tblGrid>
      <w:tr w:rsidR="00DE08F4" w14:paraId="2351D759" w14:textId="77777777" w:rsidTr="2F252EEF">
        <w:trPr>
          <w:trHeight w:val="4056"/>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1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pPr>
              <w:pStyle w:val="ListParagraph"/>
              <w:ind w:left="357" w:hanging="357"/>
              <w:pPrChange w:id="1620" w:author="Andrew Fryer (@DEEPFAT)" w:date="2017-07-03T07:33:00Z">
                <w:pPr>
                  <w:numPr>
                    <w:numId w:val="33"/>
                  </w:numPr>
                  <w:spacing w:after="151" w:line="266" w:lineRule="auto"/>
                  <w:ind w:left="360" w:hanging="360"/>
                </w:pPr>
              </w:pPrChange>
            </w:pPr>
            <w:r>
              <w:t>C</w:t>
            </w:r>
            <w:r w:rsidR="00132227">
              <w:t xml:space="preserve">reate the two additional DAX measures in the Sales table </w:t>
            </w:r>
          </w:p>
          <w:p w14:paraId="7A560D07" w14:textId="77777777" w:rsidR="00DE08F4" w:rsidRPr="00A0600C" w:rsidRDefault="00132227">
            <w:pPr>
              <w:spacing w:after="163" w:line="256" w:lineRule="auto"/>
              <w:ind w:firstLine="0"/>
              <w:rPr>
                <w:b/>
                <w:bCs/>
                <w:rPrChange w:id="1621" w:author="Andrew Fryer (@DEEPFAT)" w:date="2017-06-12T02:32:00Z">
                  <w:rPr/>
                </w:rPrChange>
              </w:rPr>
              <w:pPrChange w:id="1622" w:author="Andrew Fryer (@DEEPFAT)" w:date="2017-06-12T02:32:00Z">
                <w:pPr>
                  <w:ind w:firstLine="0"/>
                </w:pPr>
              </w:pPrChange>
            </w:pPr>
            <w:r w:rsidRPr="00910AA7">
              <w:rPr>
                <w:b/>
                <w:bCs/>
              </w:rPr>
              <w:t xml:space="preserve">YTD </w:t>
            </w:r>
            <w:r w:rsidRPr="2F252EEF">
              <w:rPr>
                <w:b/>
                <w:bCs/>
                <w:rPrChange w:id="1623" w:author="Andrew Fryer (@DEEPFAT)" w:date="2017-06-12T02:32:00Z">
                  <w:rPr>
                    <w:b/>
                  </w:rPr>
                </w:rPrChange>
              </w:rPr>
              <w:t xml:space="preserve">Sales Var = [YTD Revenue]-[LY YTD Revenue] </w:t>
            </w:r>
          </w:p>
          <w:p w14:paraId="7E0A5B23" w14:textId="77777777" w:rsidR="00A0600C" w:rsidRDefault="00132227">
            <w:pPr>
              <w:spacing w:after="159" w:line="259" w:lineRule="auto"/>
              <w:ind w:firstLine="0"/>
              <w:rPr>
                <w:b/>
                <w:bCs/>
                <w:rPrChange w:id="1624" w:author="Andrew Fryer (@DEEPFAT)" w:date="2017-06-12T02:32:00Z">
                  <w:rPr/>
                </w:rPrChange>
              </w:rPr>
              <w:pPrChange w:id="1625" w:author="Andrew Fryer (@DEEPFAT)" w:date="2017-06-12T02:32:00Z">
                <w:pPr>
                  <w:ind w:firstLine="0"/>
                </w:pPr>
              </w:pPrChange>
            </w:pPr>
            <w:r w:rsidRPr="00910AA7">
              <w:rPr>
                <w:b/>
                <w:bCs/>
              </w:rPr>
              <w:t xml:space="preserve">YTD Sales Var % = </w:t>
            </w:r>
          </w:p>
          <w:p w14:paraId="523EB8DB" w14:textId="6EA35F03" w:rsidR="00DE08F4" w:rsidRPr="00A0600C" w:rsidRDefault="00132227">
            <w:pPr>
              <w:spacing w:after="159" w:line="259" w:lineRule="auto"/>
              <w:ind w:firstLine="0"/>
              <w:rPr>
                <w:b/>
                <w:bCs/>
                <w:rPrChange w:id="1626" w:author="Andrew Fryer (@DEEPFAT)" w:date="2017-06-12T02:32:00Z">
                  <w:rPr/>
                </w:rPrChange>
              </w:rPr>
              <w:pPrChange w:id="1627" w:author="Andrew Fryer (@DEEPFAT)" w:date="2017-06-12T02:32:00Z">
                <w:pPr>
                  <w:ind w:firstLine="0"/>
                </w:pPr>
              </w:pPrChange>
            </w:pPr>
            <w:r w:rsidRPr="00910AA7">
              <w:rPr>
                <w:b/>
                <w:bCs/>
              </w:rPr>
              <w:t xml:space="preserve">DIVIDE([YTD Sales Var],[LY YTD Revenue]) </w:t>
            </w:r>
          </w:p>
          <w:p w14:paraId="229E05F0" w14:textId="77777777" w:rsidR="00022B2D" w:rsidRDefault="00022B2D">
            <w:pPr>
              <w:spacing w:after="0" w:line="259" w:lineRule="auto"/>
              <w:ind w:left="1" w:firstLine="0"/>
              <w:rPr>
                <w:ins w:id="1628" w:author="Andrew Fryer (@DEEPFAT)" w:date="2017-06-15T11:55:00Z"/>
              </w:rPr>
            </w:pPr>
          </w:p>
          <w:p w14:paraId="4B469861" w14:textId="73F1E9AA"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2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47"/>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2F252EEF">
        <w:trPr>
          <w:trHeight w:val="164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29961A21" w14:textId="76F48EFB" w:rsidR="00DE08F4" w:rsidRDefault="00132227">
            <w:pPr>
              <w:pStyle w:val="ListParagraph"/>
              <w:ind w:left="357" w:hanging="357"/>
              <w:pPrChange w:id="1631" w:author="Andrew Fryer (@DEEPFAT)" w:date="2017-07-03T07:33:00Z">
                <w:pPr>
                  <w:numPr>
                    <w:numId w:val="33"/>
                  </w:numPr>
                  <w:spacing w:after="151" w:line="266" w:lineRule="auto"/>
                  <w:ind w:left="360" w:hanging="360"/>
                </w:pPr>
              </w:pPrChange>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2"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48"/>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1"/>
        <w:tblW w:w="14165" w:type="dxa"/>
        <w:tblInd w:w="5" w:type="dxa"/>
        <w:tblLayout w:type="fixed"/>
        <w:tblCellMar>
          <w:top w:w="45" w:type="dxa"/>
          <w:left w:w="107" w:type="dxa"/>
          <w:right w:w="110" w:type="dxa"/>
        </w:tblCellMar>
        <w:tblLook w:val="04A0" w:firstRow="1" w:lastRow="0" w:firstColumn="1" w:lastColumn="0" w:noHBand="0" w:noVBand="1"/>
        <w:tblPrChange w:id="1633" w:author="Andrew Fryer (@DEEPFAT)" w:date="2017-06-12T02:32:00Z">
          <w:tblPr>
            <w:tblStyle w:val="TableGrid1"/>
            <w:tblW w:w="14165" w:type="dxa"/>
            <w:tblInd w:w="5" w:type="dxa"/>
            <w:tblLayout w:type="fixed"/>
            <w:tblCellMar>
              <w:top w:w="45" w:type="dxa"/>
              <w:left w:w="107" w:type="dxa"/>
              <w:right w:w="110" w:type="dxa"/>
            </w:tblCellMar>
            <w:tblLook w:val="04A0" w:firstRow="1" w:lastRow="0" w:firstColumn="1" w:lastColumn="0" w:noHBand="0" w:noVBand="1"/>
          </w:tblPr>
        </w:tblPrChange>
      </w:tblPr>
      <w:tblGrid>
        <w:gridCol w:w="5519"/>
        <w:gridCol w:w="8646"/>
        <w:tblGridChange w:id="1634">
          <w:tblGrid>
            <w:gridCol w:w="360"/>
            <w:gridCol w:w="360"/>
          </w:tblGrid>
        </w:tblGridChange>
      </w:tblGrid>
      <w:tr w:rsidR="00DE08F4" w14:paraId="6115B577" w14:textId="77777777" w:rsidTr="2F252EEF">
        <w:trPr>
          <w:trHeight w:val="383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3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8F252B1" w14:textId="77777777" w:rsidR="00DE08F4" w:rsidRDefault="00132227">
            <w:pPr>
              <w:pStyle w:val="ListParagraph"/>
              <w:ind w:left="357" w:hanging="357"/>
              <w:pPrChange w:id="1636" w:author="Andrew Fryer (@DEEPFAT)" w:date="2017-07-03T07:33:00Z">
                <w:pPr>
                  <w:numPr>
                    <w:numId w:val="33"/>
                  </w:numPr>
                  <w:spacing w:after="151" w:line="266" w:lineRule="auto"/>
                  <w:ind w:left="360" w:hanging="360"/>
                </w:pPr>
              </w:pPrChange>
            </w:pPr>
            <w:r>
              <w:t xml:space="preserve">Drag and drop Month column from Date table to Rows. </w:t>
            </w:r>
          </w:p>
          <w:p w14:paraId="335B5214" w14:textId="77777777" w:rsidR="00DE08F4" w:rsidRDefault="00132227">
            <w:pPr>
              <w:pStyle w:val="ListParagraph"/>
              <w:ind w:left="357" w:hanging="357"/>
              <w:pPrChange w:id="1637" w:author="Andrew Fryer (@DEEPFAT)" w:date="2017-07-03T07:33:00Z">
                <w:pPr>
                  <w:numPr>
                    <w:numId w:val="33"/>
                  </w:numPr>
                  <w:spacing w:after="151" w:line="266" w:lineRule="auto"/>
                  <w:ind w:left="360" w:hanging="360"/>
                </w:pPr>
              </w:pPrChange>
            </w:pPr>
            <w:r>
              <w:t xml:space="preserve">Drag and drop Year column from Date table to Columns. </w:t>
            </w:r>
          </w:p>
          <w:p w14:paraId="516893D2" w14:textId="77777777" w:rsidR="00DE08F4" w:rsidRDefault="00132227">
            <w:pPr>
              <w:pStyle w:val="ListParagraph"/>
              <w:ind w:left="357" w:hanging="357"/>
              <w:pPrChange w:id="1638" w:author="Andrew Fryer (@DEEPFAT)" w:date="2017-07-03T07:33:00Z">
                <w:pPr>
                  <w:numPr>
                    <w:numId w:val="33"/>
                  </w:numPr>
                  <w:spacing w:after="151" w:line="266" w:lineRule="auto"/>
                  <w:ind w:left="360" w:hanging="360"/>
                </w:pPr>
              </w:pPrChange>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39"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49"/>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2F252EEF">
        <w:trPr>
          <w:trHeight w:val="439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0"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8DF7817" w14:textId="77777777" w:rsidR="00DE08F4" w:rsidRDefault="00132227">
            <w:pPr>
              <w:pStyle w:val="ListParagraph"/>
              <w:ind w:left="357" w:hanging="357"/>
              <w:pPrChange w:id="1641" w:author="Andrew Fryer (@DEEPFAT)" w:date="2017-07-03T07:34:00Z">
                <w:pPr>
                  <w:numPr>
                    <w:numId w:val="33"/>
                  </w:numPr>
                  <w:spacing w:after="151" w:line="266" w:lineRule="auto"/>
                  <w:ind w:left="360" w:hanging="360"/>
                </w:pPr>
              </w:pPrChange>
            </w:pPr>
            <w:r>
              <w:lastRenderedPageBreak/>
              <w:t xml:space="preserve">Your team will most likely be most interested only in the recent years.  </w:t>
            </w:r>
          </w:p>
          <w:p w14:paraId="61DD174E" w14:textId="6626A1EA" w:rsidR="00DE08F4" w:rsidRDefault="00132227">
            <w:pPr>
              <w:pStyle w:val="ListParagraph"/>
              <w:ind w:left="357" w:hanging="357"/>
              <w:pPrChange w:id="1642" w:author="Andrew Fryer (@DEEPFAT)" w:date="2017-07-03T07:34:00Z">
                <w:pPr>
                  <w:numPr>
                    <w:numId w:val="33"/>
                  </w:numPr>
                  <w:spacing w:after="151" w:line="266" w:lineRule="auto"/>
                  <w:ind w:left="360" w:hanging="360"/>
                </w:pPr>
              </w:pPrChange>
            </w:pPr>
            <w:r>
              <w:t xml:space="preserve">In the Year slicer scroll down and select the years 2013, 2014 and 2015 in the Slicer.  </w:t>
            </w: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3" w:author="Andrew Fryer (@DEEPFAT)" w:date="2017-06-12T02:32:00Z">
              <w:tcPr>
                <w:tcW w:w="8646" w:type="dxa"/>
                <w:tcBorders>
                  <w:top w:val="single" w:sz="4" w:space="0" w:color="000000"/>
                  <w:left w:val="single" w:sz="4" w:space="0" w:color="000000"/>
                  <w:bottom w:val="single" w:sz="4" w:space="0" w:color="000000"/>
                  <w:right w:val="single" w:sz="4" w:space="0" w:color="000000"/>
                </w:tcBorders>
              </w:tcPr>
            </w:tcPrChange>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50"/>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1"/>
        <w:tblW w:w="14165" w:type="dxa"/>
        <w:tblInd w:w="5" w:type="dxa"/>
        <w:tblCellMar>
          <w:top w:w="45" w:type="dxa"/>
          <w:left w:w="107" w:type="dxa"/>
          <w:right w:w="74" w:type="dxa"/>
        </w:tblCellMar>
        <w:tblLook w:val="04A0" w:firstRow="1" w:lastRow="0" w:firstColumn="1" w:lastColumn="0" w:noHBand="0" w:noVBand="1"/>
        <w:tblPrChange w:id="1644" w:author="Andrew Fryer (@DEEPFAT)" w:date="2017-06-12T02:32:00Z">
          <w:tblPr>
            <w:tblStyle w:val="TableGrid1"/>
            <w:tblW w:w="14165" w:type="dxa"/>
            <w:tblInd w:w="5" w:type="dxa"/>
            <w:tblCellMar>
              <w:top w:w="45" w:type="dxa"/>
              <w:left w:w="107" w:type="dxa"/>
              <w:right w:w="74" w:type="dxa"/>
            </w:tblCellMar>
            <w:tblLook w:val="04A0" w:firstRow="1" w:lastRow="0" w:firstColumn="1" w:lastColumn="0" w:noHBand="0" w:noVBand="1"/>
          </w:tblPr>
        </w:tblPrChange>
      </w:tblPr>
      <w:tblGrid>
        <w:gridCol w:w="5377"/>
        <w:gridCol w:w="8788"/>
        <w:tblGridChange w:id="1645">
          <w:tblGrid>
            <w:gridCol w:w="360"/>
            <w:gridCol w:w="360"/>
          </w:tblGrid>
        </w:tblGridChange>
      </w:tblGrid>
      <w:tr w:rsidR="00DE08F4" w14:paraId="44B5B701" w14:textId="77777777" w:rsidTr="2F252EEF">
        <w:trPr>
          <w:trHeight w:val="36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46"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7BFAA46" w14:textId="7F54F024" w:rsidR="00DE08F4" w:rsidRDefault="00132227">
            <w:pPr>
              <w:pStyle w:val="ListParagraph"/>
              <w:ind w:left="357" w:hanging="357"/>
              <w:pPrChange w:id="1647" w:author="Andrew Fryer (@DEEPFAT)" w:date="2017-07-03T07:34:00Z">
                <w:pPr>
                  <w:numPr>
                    <w:numId w:val="33"/>
                  </w:numPr>
                  <w:spacing w:after="151" w:line="266" w:lineRule="auto"/>
                  <w:ind w:left="360" w:hanging="360"/>
                </w:pPr>
              </w:pPrChange>
            </w:pPr>
            <w:r>
              <w:t xml:space="preserve">Double click on the Page1 and change the name “Revenue &amp; Units Trend” </w:t>
            </w:r>
          </w:p>
          <w:p w14:paraId="7EF40795" w14:textId="77777777" w:rsidR="00DE08F4" w:rsidRDefault="00132227">
            <w:pPr>
              <w:pStyle w:val="ListParagraph"/>
              <w:numPr>
                <w:ilvl w:val="0"/>
                <w:numId w:val="0"/>
              </w:numPr>
              <w:ind w:left="357"/>
              <w:pPrChange w:id="1648" w:author="Andrew Fryer (@DEEPFAT)" w:date="2017-07-03T07:34:00Z">
                <w:pPr>
                  <w:spacing w:after="0" w:line="259" w:lineRule="auto"/>
                  <w:ind w:left="1" w:firstLine="0"/>
                </w:pPr>
              </w:pPrChange>
            </w:pPr>
            <w:del w:id="1649" w:author="Andrew Fryer (@DEEPFAT)" w:date="2017-07-03T07:34:00Z">
              <w:r w:rsidDel="002B55BB">
                <w:delText xml:space="preserve"> </w:delText>
              </w:r>
            </w:del>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50"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51"/>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2F252EEF">
        <w:trPr>
          <w:trHeight w:val="555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5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3A71EA" w14:textId="08CBF7BA" w:rsidR="00DE08F4" w:rsidDel="005A5C07" w:rsidRDefault="00132227">
            <w:pPr>
              <w:pStyle w:val="ListParagraph"/>
              <w:ind w:left="357" w:hanging="357"/>
              <w:rPr>
                <w:del w:id="1652" w:author="Andrew Fryer (@DEEPFAT)" w:date="2017-06-15T11:58:00Z"/>
              </w:rPr>
              <w:pPrChange w:id="1653" w:author="Andrew Fryer (@DEEPFAT)" w:date="2017-07-03T07:34:00Z">
                <w:pPr>
                  <w:numPr>
                    <w:numId w:val="33"/>
                  </w:numPr>
                  <w:spacing w:after="151" w:line="266" w:lineRule="auto"/>
                  <w:ind w:left="360" w:hanging="360"/>
                </w:pPr>
              </w:pPrChange>
            </w:pPr>
            <w:r>
              <w:lastRenderedPageBreak/>
              <w:t xml:space="preserve">Select the map where you have Units by Country and </w:t>
            </w:r>
          </w:p>
          <w:p w14:paraId="7F30DB98" w14:textId="45DAA17E" w:rsidR="00DE08F4" w:rsidRDefault="00132227">
            <w:pPr>
              <w:pStyle w:val="ListParagraph"/>
              <w:ind w:left="357" w:hanging="357"/>
              <w:pPrChange w:id="1654" w:author="Andrew Fryer (@DEEPFAT)" w:date="2017-07-03T07:34:00Z">
                <w:pPr>
                  <w:spacing w:after="151" w:line="266" w:lineRule="auto"/>
                  <w:ind w:left="0" w:firstLine="0"/>
                </w:pPr>
              </w:pPrChange>
            </w:pPr>
            <w:del w:id="1655" w:author="Andrew Fryer (@DEEPFAT)" w:date="2017-06-15T11:58:00Z">
              <w:r w:rsidDel="005A5C07">
                <w:delText xml:space="preserve"> et’s </w:delText>
              </w:r>
            </w:del>
            <w:r>
              <w:t xml:space="preserve">change this to Unit share by Country and Category.  </w:t>
            </w:r>
          </w:p>
          <w:p w14:paraId="10656243" w14:textId="77777777" w:rsidR="00DE08F4" w:rsidRDefault="00132227">
            <w:pPr>
              <w:pStyle w:val="ListParagraph"/>
              <w:ind w:left="357" w:hanging="357"/>
              <w:pPrChange w:id="1656" w:author="Andrew Fryer (@DEEPFAT)" w:date="2017-07-03T07:34:00Z">
                <w:pPr>
                  <w:numPr>
                    <w:numId w:val="33"/>
                  </w:numPr>
                  <w:spacing w:after="151" w:line="266" w:lineRule="auto"/>
                  <w:ind w:left="360" w:hanging="360"/>
                </w:pPr>
              </w:pPrChange>
            </w:pPr>
            <w:r>
              <w:t xml:space="preserve">Click on the brush in the Visualizations pane for formatting.  </w:t>
            </w:r>
          </w:p>
          <w:p w14:paraId="1C776A8D" w14:textId="77777777" w:rsidR="00DE08F4" w:rsidRDefault="00132227">
            <w:pPr>
              <w:pStyle w:val="ListParagraph"/>
              <w:ind w:left="357" w:hanging="357"/>
              <w:pPrChange w:id="1657" w:author="Andrew Fryer (@DEEPFAT)" w:date="2017-07-03T07:34:00Z">
                <w:pPr>
                  <w:numPr>
                    <w:numId w:val="33"/>
                  </w:numPr>
                  <w:spacing w:after="151" w:line="266" w:lineRule="auto"/>
                  <w:ind w:left="360" w:hanging="360"/>
                </w:pPr>
              </w:pPrChange>
            </w:pPr>
            <w:r>
              <w:t xml:space="preserve">Click on the icon to expand Title. The title has been highlighted in the figure to select the right visual. </w:t>
            </w:r>
          </w:p>
          <w:p w14:paraId="2C3F5E45" w14:textId="11B9DD10" w:rsidR="00DE08F4" w:rsidRDefault="00132227">
            <w:pPr>
              <w:pStyle w:val="ListParagraph"/>
              <w:ind w:left="357" w:hanging="357"/>
              <w:pPrChange w:id="1658" w:author="Andrew Fryer (@DEEPFAT)" w:date="2017-07-03T07:34:00Z">
                <w:pPr>
                  <w:numPr>
                    <w:numId w:val="33"/>
                  </w:numPr>
                  <w:spacing w:after="151" w:line="266" w:lineRule="auto"/>
                  <w:ind w:left="360" w:hanging="360"/>
                </w:pPr>
              </w:pPrChange>
            </w:pPr>
            <w:r>
              <w:t>Click on the cent</w:t>
            </w:r>
            <w:ins w:id="1659" w:author="Andrew Fryer (@DEEPFAT)" w:date="2017-07-03T07:34:00Z">
              <w:r w:rsidR="002B55BB">
                <w:t>re</w:t>
              </w:r>
            </w:ins>
            <w:del w:id="1660" w:author="Andrew Fryer (@DEEPFAT)" w:date="2017-07-03T07:34:00Z">
              <w:r w:rsidDel="002B55BB">
                <w:delText>er</w:delText>
              </w:r>
            </w:del>
            <w:r>
              <w:t xml:space="preserve"> alignment shown in the figure.  </w:t>
            </w:r>
          </w:p>
          <w:p w14:paraId="161035A4" w14:textId="77777777" w:rsidR="00DE08F4" w:rsidRDefault="00132227">
            <w:pPr>
              <w:pStyle w:val="ListParagraph"/>
              <w:ind w:left="357" w:hanging="357"/>
              <w:pPrChange w:id="1661" w:author="Andrew Fryer (@DEEPFAT)" w:date="2017-07-03T07:34:00Z">
                <w:pPr>
                  <w:spacing w:after="0" w:line="259" w:lineRule="auto"/>
                  <w:ind w:left="1" w:firstLine="0"/>
                </w:pPr>
              </w:pPrChange>
            </w:pPr>
            <w:r>
              <w:t xml:space="preserve">Explore selecting the various slicers, specific manufacturer from the legend in the line char and see how the various values change interactively.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2"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52"/>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2F252EEF">
        <w:trPr>
          <w:trHeight w:val="30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141141A" w14:textId="77777777" w:rsidR="00DE08F4" w:rsidRDefault="00132227">
            <w:pPr>
              <w:pStyle w:val="ListParagraph"/>
              <w:ind w:left="357" w:hanging="357"/>
              <w:pPrChange w:id="1664" w:author="Andrew Fryer (@DEEPFAT)" w:date="2017-07-03T07:34:00Z">
                <w:pPr>
                  <w:numPr>
                    <w:numId w:val="33"/>
                  </w:numPr>
                  <w:spacing w:after="151" w:line="266" w:lineRule="auto"/>
                  <w:ind w:left="360" w:hanging="360"/>
                </w:pPr>
              </w:pPrChange>
            </w:pPr>
            <w:r>
              <w:t xml:space="preserve">Resize the matrix so that it’s half the width so that the matrix is just below the map visual.  </w:t>
            </w:r>
          </w:p>
          <w:p w14:paraId="48AD1245" w14:textId="77777777" w:rsidR="00DE08F4" w:rsidRDefault="00132227">
            <w:pPr>
              <w:pStyle w:val="ListParagraph"/>
              <w:ind w:left="357" w:hanging="357"/>
              <w:pPrChange w:id="1665" w:author="Andrew Fryer (@DEEPFAT)" w:date="2017-07-03T07:34:00Z">
                <w:pPr>
                  <w:numPr>
                    <w:numId w:val="33"/>
                  </w:numPr>
                  <w:spacing w:after="151" w:line="266" w:lineRule="auto"/>
                  <w:ind w:left="360" w:hanging="360"/>
                </w:pPr>
              </w:pPrChange>
            </w:pPr>
            <w:r>
              <w:t xml:space="preserve">Clear all the slicer selections from both slicers by selecting the “Clear selections” icon in the slicer </w:t>
            </w:r>
          </w:p>
          <w:p w14:paraId="32A2BF54" w14:textId="77777777" w:rsidR="00DE08F4" w:rsidRDefault="00132227">
            <w:pPr>
              <w:pStyle w:val="ListParagraph"/>
              <w:ind w:left="357" w:hanging="357"/>
              <w:pPrChange w:id="1666" w:author="Andrew Fryer (@DEEPFAT)" w:date="2017-07-03T07:34:00Z">
                <w:pPr>
                  <w:numPr>
                    <w:numId w:val="33"/>
                  </w:numPr>
                  <w:spacing w:after="151" w:line="266" w:lineRule="auto"/>
                  <w:ind w:left="360" w:hanging="360"/>
                </w:pPr>
              </w:pPrChange>
            </w:pPr>
            <w:r>
              <w:t xml:space="preserve">Select the waterfall visual from the Visualizations pane.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67"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53"/>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2F252EEF">
        <w:trPr>
          <w:trHeight w:val="4968"/>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68"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252E9E19" w14:textId="77777777" w:rsidR="00DE08F4" w:rsidRDefault="00132227">
            <w:pPr>
              <w:pStyle w:val="ListParagraph"/>
              <w:ind w:left="357" w:hanging="357"/>
              <w:pPrChange w:id="1669" w:author="Andrew Fryer (@DEEPFAT)" w:date="2017-07-03T07:34:00Z">
                <w:pPr>
                  <w:numPr>
                    <w:numId w:val="33"/>
                  </w:numPr>
                  <w:spacing w:after="151" w:line="266" w:lineRule="auto"/>
                  <w:ind w:left="360" w:hanging="360"/>
                </w:pPr>
              </w:pPrChange>
            </w:pPr>
            <w:r>
              <w:lastRenderedPageBreak/>
              <w:t xml:space="preserve">Resize and move the waterfall visual below the line chart visual.  </w:t>
            </w:r>
          </w:p>
          <w:p w14:paraId="0873E0E1" w14:textId="77777777" w:rsidR="00DE08F4" w:rsidRDefault="00132227">
            <w:pPr>
              <w:pStyle w:val="ListParagraph"/>
              <w:ind w:left="357" w:hanging="357"/>
              <w:pPrChange w:id="1670" w:author="Andrew Fryer (@DEEPFAT)" w:date="2017-07-03T07:34:00Z">
                <w:pPr>
                  <w:numPr>
                    <w:numId w:val="33"/>
                  </w:numPr>
                  <w:spacing w:after="151" w:line="266" w:lineRule="auto"/>
                  <w:ind w:left="360" w:hanging="360"/>
                </w:pPr>
              </w:pPrChange>
            </w:pPr>
            <w:r>
              <w:t xml:space="preserve">Drag and drop Year column from Date table to Category as shown in the figure. </w:t>
            </w:r>
          </w:p>
          <w:p w14:paraId="2DE41204" w14:textId="5EDFFC3A" w:rsidR="00DE08F4" w:rsidRDefault="00132227">
            <w:pPr>
              <w:pStyle w:val="ListParagraph"/>
              <w:ind w:left="357" w:hanging="357"/>
              <w:pPrChange w:id="1671" w:author="Andrew Fryer (@DEEPFAT)" w:date="2017-07-03T07:34:00Z">
                <w:pPr>
                  <w:numPr>
                    <w:numId w:val="33"/>
                  </w:numPr>
                  <w:spacing w:after="151" w:line="266" w:lineRule="auto"/>
                  <w:ind w:left="360" w:hanging="360"/>
                </w:pPr>
              </w:pPrChange>
            </w:pPr>
            <w:r>
              <w:t>Drag and drop the YTD Sales</w:t>
            </w:r>
            <w:r w:rsidR="00E947FC">
              <w:t xml:space="preserve"> </w:t>
            </w:r>
            <w:r>
              <w:t xml:space="preserve">Var % to Y axis </w:t>
            </w:r>
          </w:p>
          <w:p w14:paraId="2193F4E7" w14:textId="77777777" w:rsidR="00DE08F4" w:rsidRDefault="00132227">
            <w:pPr>
              <w:pStyle w:val="ListParagraph"/>
              <w:ind w:left="357" w:hanging="357"/>
              <w:pPrChange w:id="1672" w:author="Andrew Fryer (@DEEPFAT)" w:date="2017-07-03T07:34:00Z">
                <w:pPr>
                  <w:numPr>
                    <w:numId w:val="33"/>
                  </w:numPr>
                  <w:spacing w:after="151" w:line="266" w:lineRule="auto"/>
                  <w:ind w:left="360" w:hanging="360"/>
                </w:pPr>
              </w:pPrChange>
            </w:pPr>
            <w:r>
              <w:t xml:space="preserve">You will see the percentage variance YoY increase or decrease.  </w:t>
            </w:r>
          </w:p>
          <w:p w14:paraId="44270667" w14:textId="77777777" w:rsidR="00DE08F4" w:rsidRDefault="00132227">
            <w:pPr>
              <w:pStyle w:val="ListParagraph"/>
              <w:ind w:left="357" w:hanging="357"/>
              <w:pPrChange w:id="1673" w:author="Andrew Fryer (@DEEPFAT)" w:date="2017-07-03T07:34:00Z">
                <w:pPr>
                  <w:numPr>
                    <w:numId w:val="33"/>
                  </w:numPr>
                  <w:spacing w:after="151" w:line="266" w:lineRule="auto"/>
                  <w:ind w:left="360" w:hanging="360"/>
                </w:pPr>
              </w:pPrChange>
            </w:pPr>
            <w:r>
              <w:t xml:space="preserve">Collapse the Visualizations and Filters pane and save the file with your name. </w:t>
            </w:r>
          </w:p>
          <w:p w14:paraId="282D7802" w14:textId="77777777" w:rsidR="00DE08F4" w:rsidRDefault="00132227">
            <w:pPr>
              <w:pStyle w:val="ListParagraph"/>
              <w:ind w:left="357" w:hanging="357"/>
              <w:pPrChange w:id="1674" w:author="Andrew Fryer (@DEEPFAT)" w:date="2017-07-03T07:34:00Z">
                <w:pPr>
                  <w:spacing w:after="0" w:line="259" w:lineRule="auto"/>
                  <w:ind w:left="1" w:firstLine="0"/>
                </w:pPr>
              </w:pPrChange>
            </w:pPr>
            <w:r>
              <w:t xml:space="preserve">Explore changing the slicers/selections in the visuals to get interesting insights.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75"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7361AF5A" w14:textId="77777777" w:rsidR="00DE08F4" w:rsidRDefault="00132227">
            <w:pPr>
              <w:spacing w:after="0" w:line="259" w:lineRule="auto"/>
              <w:ind w:left="0" w:right="3083" w:firstLine="0"/>
              <w:pPrChange w:id="1676" w:author="Andrew Fryer (@DEEPFAT)" w:date="2017-06-15T12:01:00Z">
                <w:pPr>
                  <w:spacing w:after="0" w:line="259" w:lineRule="auto"/>
                  <w:ind w:left="0" w:right="3083" w:firstLine="0"/>
                  <w:jc w:val="center"/>
                </w:pPr>
              </w:pPrChange>
            </w:pPr>
            <w:r>
              <w:rPr>
                <w:noProof/>
              </w:rPr>
              <w:drawing>
                <wp:inline distT="0" distB="0" distL="0" distR="0" wp14:anchorId="1855ED0D" wp14:editId="615B88F4">
                  <wp:extent cx="3290637" cy="2771750"/>
                  <wp:effectExtent l="0" t="0" r="508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54"/>
                          <a:stretch>
                            <a:fillRect/>
                          </a:stretch>
                        </pic:blipFill>
                        <pic:spPr>
                          <a:xfrm>
                            <a:off x="0" y="0"/>
                            <a:ext cx="3296264" cy="2776490"/>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sidRPr="00910AA7">
        <w:rPr>
          <w:sz w:val="24"/>
          <w:szCs w:val="24"/>
        </w:rPr>
        <w:t>You have successfully completed the hands on lab in creating a report to share to your team. The next section covers creating a dashboard from this report so that you can easily share it to your team. You have learned a quick overview of various functional</w:t>
      </w:r>
      <w:r w:rsidRPr="2F252EEF">
        <w:rPr>
          <w:sz w:val="24"/>
          <w:szCs w:val="24"/>
          <w:rPrChange w:id="1677" w:author="Andrew Fryer (@DEEPFAT)" w:date="2017-06-12T02:32:00Z">
            <w:rPr>
              <w:sz w:val="24"/>
            </w:rPr>
          </w:rPrChange>
        </w:rPr>
        <w:t xml:space="preserve">ity in Power BI Desktop to get accelerated. There are a lot more features for you to build upon this on your own data.  </w:t>
      </w:r>
    </w:p>
    <w:p w14:paraId="610F8B3E" w14:textId="77777777" w:rsidR="00733752" w:rsidRDefault="00733752">
      <w:pPr>
        <w:spacing w:after="160" w:line="259" w:lineRule="auto"/>
        <w:ind w:left="0" w:firstLine="0"/>
        <w:rPr>
          <w:ins w:id="1678" w:author="Andrew Fryer (@DEEPFAT)" w:date="2017-07-04T10:27:00Z"/>
          <w:rFonts w:ascii="Segoe UI Black" w:hAnsi="Segoe UI Black"/>
          <w:color w:val="FFC000"/>
          <w:sz w:val="40"/>
        </w:rPr>
      </w:pPr>
      <w:ins w:id="1679" w:author="Andrew Fryer (@DEEPFAT)" w:date="2017-07-04T10:27:00Z">
        <w:r>
          <w:br w:type="page"/>
        </w:r>
      </w:ins>
    </w:p>
    <w:p w14:paraId="0628DC11" w14:textId="24295787"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1680" w:name="_Toc429567324"/>
      <w:r>
        <w:t>Creating Dashboard and uploading your Report</w:t>
      </w:r>
      <w:bookmarkEnd w:id="1680"/>
      <w:r>
        <w:t xml:space="preserve"> </w:t>
      </w:r>
    </w:p>
    <w:tbl>
      <w:tblPr>
        <w:tblStyle w:val="TableGrid1"/>
        <w:tblW w:w="14165" w:type="dxa"/>
        <w:tblInd w:w="5" w:type="dxa"/>
        <w:tblCellMar>
          <w:top w:w="121" w:type="dxa"/>
          <w:left w:w="107" w:type="dxa"/>
          <w:right w:w="115" w:type="dxa"/>
        </w:tblCellMar>
        <w:tblLook w:val="04A0" w:firstRow="1" w:lastRow="0" w:firstColumn="1" w:lastColumn="0" w:noHBand="0" w:noVBand="1"/>
        <w:tblPrChange w:id="1681" w:author="Andrew Fryer (@DEEPFAT)" w:date="2017-07-03T07:36:00Z">
          <w:tblPr>
            <w:tblStyle w:val="TableGrid1"/>
            <w:tblW w:w="14165" w:type="dxa"/>
            <w:tblInd w:w="5" w:type="dxa"/>
            <w:tblCellMar>
              <w:top w:w="121" w:type="dxa"/>
              <w:left w:w="107" w:type="dxa"/>
              <w:right w:w="115" w:type="dxa"/>
            </w:tblCellMar>
            <w:tblLook w:val="04A0" w:firstRow="1" w:lastRow="0" w:firstColumn="1" w:lastColumn="0" w:noHBand="0" w:noVBand="1"/>
          </w:tblPr>
        </w:tblPrChange>
      </w:tblPr>
      <w:tblGrid>
        <w:gridCol w:w="5377"/>
        <w:gridCol w:w="8788"/>
        <w:tblGridChange w:id="1682">
          <w:tblGrid>
            <w:gridCol w:w="360"/>
            <w:gridCol w:w="360"/>
          </w:tblGrid>
        </w:tblGridChange>
      </w:tblGrid>
      <w:tr w:rsidR="00DE08F4" w14:paraId="5FD2CF67" w14:textId="77777777" w:rsidTr="00DC725C">
        <w:trPr>
          <w:trHeight w:val="3743"/>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3" w:author="Andrew Fryer (@DEEPFAT)" w:date="2017-07-03T07:36:00Z">
              <w:tcPr>
                <w:tcW w:w="5377" w:type="dxa"/>
                <w:tcBorders>
                  <w:top w:val="single" w:sz="4" w:space="0" w:color="000000"/>
                  <w:left w:val="single" w:sz="4" w:space="0" w:color="000000"/>
                  <w:bottom w:val="single" w:sz="4" w:space="0" w:color="000000"/>
                  <w:right w:val="single" w:sz="4" w:space="0" w:color="000000"/>
                </w:tcBorders>
              </w:tcPr>
            </w:tcPrChange>
          </w:tcPr>
          <w:p w14:paraId="70217CCF" w14:textId="21E1BF84" w:rsidR="00DE08F4" w:rsidDel="00DC725C" w:rsidRDefault="00132227">
            <w:pPr>
              <w:pStyle w:val="ListParagraph"/>
              <w:numPr>
                <w:ilvl w:val="0"/>
                <w:numId w:val="124"/>
              </w:numPr>
              <w:ind w:left="357" w:hanging="357"/>
              <w:rPr>
                <w:del w:id="1684" w:author="Andrew Fryer (@DEEPFAT)" w:date="2017-07-03T07:35:00Z"/>
              </w:rPr>
              <w:pPrChange w:id="1685" w:author="Andrew Fryer (@DEEPFAT)" w:date="2017-07-03T07:36:00Z">
                <w:pPr>
                  <w:numPr>
                    <w:numId w:val="34"/>
                  </w:numPr>
                  <w:spacing w:after="0" w:line="239" w:lineRule="auto"/>
                  <w:ind w:left="361" w:hanging="360"/>
                </w:pPr>
              </w:pPrChange>
            </w:pPr>
            <w:r>
              <w:t xml:space="preserve">Login to http://app.powerbi.com using your organizational credential which you used to sign up for Power </w:t>
            </w:r>
          </w:p>
          <w:p w14:paraId="4FBE01E4" w14:textId="77777777" w:rsidR="00DE08F4" w:rsidRDefault="00132227">
            <w:pPr>
              <w:pStyle w:val="ListParagraph"/>
              <w:numPr>
                <w:ilvl w:val="0"/>
                <w:numId w:val="124"/>
              </w:numPr>
              <w:ind w:left="357" w:hanging="357"/>
              <w:pPrChange w:id="1686" w:author="Andrew Fryer (@DEEPFAT)" w:date="2017-07-03T07:36:00Z">
                <w:pPr>
                  <w:spacing w:after="11" w:line="259" w:lineRule="auto"/>
                  <w:ind w:left="361" w:firstLine="0"/>
                </w:pPr>
              </w:pPrChange>
            </w:pPr>
            <w:r>
              <w:t xml:space="preserve">BI.  </w:t>
            </w:r>
          </w:p>
          <w:p w14:paraId="18D2A261" w14:textId="77777777" w:rsidR="00DE08F4" w:rsidRDefault="00132227">
            <w:pPr>
              <w:pStyle w:val="ListParagraph"/>
              <w:ind w:left="357" w:hanging="357"/>
              <w:pPrChange w:id="1687" w:author="Andrew Fryer (@DEEPFAT)" w:date="2017-07-03T07:36:00Z">
                <w:pPr>
                  <w:numPr>
                    <w:numId w:val="34"/>
                  </w:numPr>
                  <w:spacing w:after="0" w:line="259" w:lineRule="auto"/>
                  <w:ind w:left="361" w:hanging="360"/>
                </w:pPr>
              </w:pPrChange>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688" w:author="Andrew Fryer (@DEEPFAT)" w:date="2017-07-03T07:36:00Z">
              <w:tcPr>
                <w:tcW w:w="8788" w:type="dxa"/>
                <w:tcBorders>
                  <w:top w:val="single" w:sz="4" w:space="0" w:color="000000"/>
                  <w:left w:val="single" w:sz="4" w:space="0" w:color="000000"/>
                  <w:bottom w:val="single" w:sz="4" w:space="0" w:color="000000"/>
                  <w:right w:val="single" w:sz="4" w:space="0" w:color="000000"/>
                </w:tcBorders>
              </w:tcPr>
            </w:tcPrChange>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55"/>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2F252EEF">
        <w:trPr>
          <w:trHeight w:val="296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8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56B9BBA" w14:textId="77777777" w:rsidR="00DE08F4" w:rsidDel="00B1112F" w:rsidRDefault="00132227">
            <w:pPr>
              <w:pStyle w:val="ListParagraph"/>
              <w:ind w:left="357" w:hanging="357"/>
              <w:rPr>
                <w:del w:id="1690" w:author="Andrew Fryer (@DEEPFAT)" w:date="2017-07-03T07:54:00Z"/>
              </w:rPr>
              <w:pPrChange w:id="1691" w:author="Andrew Fryer (@DEEPFAT)" w:date="2017-07-03T07:54:00Z">
                <w:pPr>
                  <w:spacing w:after="0" w:line="259" w:lineRule="auto"/>
                  <w:ind w:left="1" w:firstLine="0"/>
                </w:pPr>
              </w:pPrChange>
            </w:pPr>
            <w:del w:id="1692" w:author="Andrew Fryer (@DEEPFAT)" w:date="2017-07-03T07:54:00Z">
              <w:r w:rsidDel="00B1112F">
                <w:delText>4.</w:delText>
              </w:r>
              <w:r w:rsidDel="00B1112F">
                <w:rPr>
                  <w:rFonts w:ascii="Arial" w:eastAsia="Arial" w:hAnsi="Arial" w:cs="Arial"/>
                </w:rPr>
                <w:delText xml:space="preserve"> </w:delText>
              </w:r>
            </w:del>
            <w:r>
              <w:t xml:space="preserve">Create a dashboard called </w:t>
            </w:r>
          </w:p>
          <w:p w14:paraId="7C420B54" w14:textId="77777777" w:rsidR="00DE08F4" w:rsidRDefault="00132227">
            <w:pPr>
              <w:pStyle w:val="ListParagraph"/>
              <w:ind w:left="357" w:hanging="357"/>
              <w:pPrChange w:id="1693" w:author="Andrew Fryer (@DEEPFAT)" w:date="2017-07-03T07:54:00Z">
                <w:pPr>
                  <w:spacing w:after="0" w:line="259" w:lineRule="auto"/>
                  <w:ind w:left="361" w:firstLine="0"/>
                </w:pPr>
              </w:pPrChange>
            </w:pPr>
            <w:r>
              <w:t xml:space="preserve">“.VanArsdel” as shown in the figure. </w:t>
            </w:r>
          </w:p>
        </w:tc>
        <w:tc>
          <w:tcPr>
            <w:tcW w:w="87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694" w:author="Andrew Fryer (@DEEPFAT)" w:date="2017-06-12T02:32:00Z">
              <w:tcPr>
                <w:tcW w:w="8788" w:type="dxa"/>
                <w:tcBorders>
                  <w:top w:val="single" w:sz="4" w:space="0" w:color="000000"/>
                  <w:left w:val="single" w:sz="4" w:space="0" w:color="000000"/>
                  <w:bottom w:val="single" w:sz="4" w:space="0" w:color="000000"/>
                  <w:right w:val="single" w:sz="4" w:space="0" w:color="000000"/>
                </w:tcBorders>
              </w:tcPr>
            </w:tcPrChange>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56"/>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1"/>
        <w:tblW w:w="14024" w:type="dxa"/>
        <w:tblInd w:w="5" w:type="dxa"/>
        <w:tblCellMar>
          <w:top w:w="123" w:type="dxa"/>
          <w:left w:w="85" w:type="dxa"/>
          <w:right w:w="63" w:type="dxa"/>
        </w:tblCellMar>
        <w:tblLook w:val="04A0" w:firstRow="1" w:lastRow="0" w:firstColumn="1" w:lastColumn="0" w:noHBand="0" w:noVBand="1"/>
        <w:tblPrChange w:id="1695" w:author="Andrew Fryer (@DEEPFAT)" w:date="2017-06-12T02:32:00Z">
          <w:tblPr>
            <w:tblStyle w:val="TableGrid1"/>
            <w:tblW w:w="14024" w:type="dxa"/>
            <w:tblInd w:w="5" w:type="dxa"/>
            <w:tblCellMar>
              <w:top w:w="123" w:type="dxa"/>
              <w:left w:w="85" w:type="dxa"/>
              <w:right w:w="63" w:type="dxa"/>
            </w:tblCellMar>
            <w:tblLook w:val="04A0" w:firstRow="1" w:lastRow="0" w:firstColumn="1" w:lastColumn="0" w:noHBand="0" w:noVBand="1"/>
          </w:tblPr>
        </w:tblPrChange>
      </w:tblPr>
      <w:tblGrid>
        <w:gridCol w:w="468"/>
        <w:gridCol w:w="4845"/>
        <w:gridCol w:w="8711"/>
        <w:tblGridChange w:id="1696">
          <w:tblGrid>
            <w:gridCol w:w="360"/>
            <w:gridCol w:w="360"/>
            <w:gridCol w:w="360"/>
          </w:tblGrid>
        </w:tblGridChange>
      </w:tblGrid>
      <w:tr w:rsidR="00DE08F4" w14:paraId="293CDFEE" w14:textId="77777777" w:rsidTr="2F252EEF">
        <w:trPr>
          <w:trHeight w:val="4181"/>
        </w:trPr>
        <w:tc>
          <w:tcPr>
            <w:tcW w:w="468" w:type="dxa"/>
            <w:tcBorders>
              <w:top w:val="single" w:sz="4" w:space="0" w:color="000000" w:themeColor="text1"/>
              <w:left w:val="single" w:sz="4" w:space="0" w:color="000000" w:themeColor="text1"/>
              <w:bottom w:val="single" w:sz="4" w:space="0" w:color="000000" w:themeColor="text1"/>
              <w:right w:val="nil"/>
            </w:tcBorders>
            <w:tcPrChange w:id="1697"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2E06A4B4" w14:textId="71DF8ECF" w:rsidR="00DE08F4" w:rsidRDefault="00132227">
            <w:pPr>
              <w:spacing w:after="0" w:line="259" w:lineRule="auto"/>
              <w:ind w:left="108" w:firstLine="0"/>
            </w:pPr>
            <w:del w:id="1698" w:author="Andrew Fryer (@DEEPFAT)" w:date="2017-07-03T07:55:00Z">
              <w:r w:rsidDel="00B1112F">
                <w:lastRenderedPageBreak/>
                <w:delText>5.</w:delText>
              </w:r>
              <w:r w:rsidDel="00B1112F">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699"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4FE95BC4" w14:textId="77777777" w:rsidR="00DE08F4" w:rsidRDefault="00132227">
            <w:pPr>
              <w:pStyle w:val="ListParagraph"/>
              <w:pPrChange w:id="1700" w:author="Andrew Fryer (@DEEPFAT)" w:date="2017-07-03T07:55:00Z">
                <w:pPr>
                  <w:spacing w:after="0" w:line="259" w:lineRule="auto"/>
                  <w:ind w:left="0" w:firstLine="0"/>
                </w:pPr>
              </w:pPrChange>
            </w:pPr>
            <w:r>
              <w:t xml:space="preserve">Click on the “Get Data” to import your Power BI Desktop file.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0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57"/>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2F252EEF">
        <w:trPr>
          <w:trHeight w:val="4362"/>
        </w:trPr>
        <w:tc>
          <w:tcPr>
            <w:tcW w:w="468" w:type="dxa"/>
            <w:tcBorders>
              <w:top w:val="single" w:sz="4" w:space="0" w:color="000000" w:themeColor="text1"/>
              <w:left w:val="single" w:sz="4" w:space="0" w:color="000000" w:themeColor="text1"/>
              <w:bottom w:val="single" w:sz="4" w:space="0" w:color="000000" w:themeColor="text1"/>
              <w:right w:val="nil"/>
            </w:tcBorders>
            <w:tcPrChange w:id="1702" w:author="Andrew Fryer (@DEEPFAT)" w:date="2017-06-12T02:32:00Z">
              <w:tcPr>
                <w:tcW w:w="468" w:type="dxa"/>
                <w:tcBorders>
                  <w:top w:val="single" w:sz="4" w:space="0" w:color="000000"/>
                  <w:left w:val="single" w:sz="4" w:space="0" w:color="000000"/>
                  <w:bottom w:val="single" w:sz="4" w:space="0" w:color="000000"/>
                  <w:right w:val="nil"/>
                </w:tcBorders>
              </w:tcPr>
            </w:tcPrChange>
          </w:tcPr>
          <w:p w14:paraId="1F6768BB" w14:textId="3040D605" w:rsidR="00DE08F4" w:rsidRDefault="00132227">
            <w:pPr>
              <w:spacing w:after="0" w:line="259" w:lineRule="auto"/>
              <w:ind w:left="108" w:firstLine="0"/>
            </w:pPr>
            <w:del w:id="1703" w:author="Andrew Fryer (@DEEPFAT)" w:date="2017-07-03T07:55:00Z">
              <w:r w:rsidDel="00274EC8">
                <w:delText>6.</w:delText>
              </w:r>
              <w:r w:rsidDel="00274EC8">
                <w:rPr>
                  <w:rFonts w:ascii="Arial" w:eastAsia="Arial" w:hAnsi="Arial" w:cs="Arial"/>
                </w:rPr>
                <w:delText xml:space="preserve"> </w:delText>
              </w:r>
            </w:del>
          </w:p>
        </w:tc>
        <w:tc>
          <w:tcPr>
            <w:tcW w:w="4909" w:type="dxa"/>
            <w:tcBorders>
              <w:top w:val="single" w:sz="4" w:space="0" w:color="000000" w:themeColor="text1"/>
              <w:left w:val="nil"/>
              <w:bottom w:val="single" w:sz="4" w:space="0" w:color="000000" w:themeColor="text1"/>
              <w:right w:val="single" w:sz="4" w:space="0" w:color="000000" w:themeColor="text1"/>
            </w:tcBorders>
            <w:tcPrChange w:id="1704" w:author="Andrew Fryer (@DEEPFAT)" w:date="2017-06-12T02:32:00Z">
              <w:tcPr>
                <w:tcW w:w="4909" w:type="dxa"/>
                <w:tcBorders>
                  <w:top w:val="single" w:sz="4" w:space="0" w:color="000000"/>
                  <w:left w:val="nil"/>
                  <w:bottom w:val="single" w:sz="4" w:space="0" w:color="000000"/>
                  <w:right w:val="single" w:sz="4" w:space="0" w:color="000000"/>
                </w:tcBorders>
              </w:tcPr>
            </w:tcPrChange>
          </w:tcPr>
          <w:p w14:paraId="5D299B68" w14:textId="77777777" w:rsidR="00DE08F4" w:rsidRDefault="00132227">
            <w:pPr>
              <w:pStyle w:val="ListParagraph"/>
              <w:pPrChange w:id="1705" w:author="Andrew Fryer (@DEEPFAT)" w:date="2017-07-03T07:56:00Z">
                <w:pPr>
                  <w:spacing w:after="0" w:line="259" w:lineRule="auto"/>
                  <w:ind w:left="0" w:firstLine="0"/>
                </w:pPr>
              </w:pPrChange>
            </w:pPr>
            <w:r>
              <w:t xml:space="preserve">In the Get Data page, Click Get icon below the Files section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58"/>
                          <a:stretch>
                            <a:fillRect/>
                          </a:stretch>
                        </pic:blipFill>
                        <pic:spPr>
                          <a:xfrm>
                            <a:off x="0" y="0"/>
                            <a:ext cx="5368925" cy="2687320"/>
                          </a:xfrm>
                          <a:prstGeom prst="rect">
                            <a:avLst/>
                          </a:prstGeom>
                        </pic:spPr>
                      </pic:pic>
                    </a:graphicData>
                  </a:graphic>
                </wp:inline>
              </w:drawing>
            </w:r>
          </w:p>
        </w:tc>
      </w:tr>
      <w:tr w:rsidR="00DE08F4" w14:paraId="58CC8FBF" w14:textId="77777777" w:rsidTr="2F252EEF">
        <w:trPr>
          <w:trHeight w:val="3356"/>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07"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23128103" w14:textId="6E4F9F80" w:rsidR="00DE08F4" w:rsidRDefault="00132227">
            <w:pPr>
              <w:pStyle w:val="ListParagraph"/>
              <w:pPrChange w:id="1708" w:author="Andrew Fryer (@DEEPFAT)" w:date="2017-07-03T07:56:00Z">
                <w:pPr>
                  <w:spacing w:after="0" w:line="259" w:lineRule="auto"/>
                  <w:ind w:left="361" w:hanging="360"/>
                </w:pPr>
              </w:pPrChange>
            </w:pPr>
            <w:del w:id="1709" w:author="Andrew Fryer (@DEEPFAT)" w:date="2017-07-03T07:56:00Z">
              <w:r w:rsidDel="00274EC8">
                <w:lastRenderedPageBreak/>
                <w:delText>7.</w:delText>
              </w:r>
              <w:r w:rsidDel="00274EC8">
                <w:rPr>
                  <w:rFonts w:ascii="Arial" w:eastAsia="Arial" w:hAnsi="Arial" w:cs="Arial"/>
                </w:rPr>
                <w:delText xml:space="preserve"> </w:delText>
              </w:r>
            </w:del>
            <w:r>
              <w:t>Click on Local File as shown in the Figure</w:t>
            </w:r>
            <w:del w:id="1710" w:author="Andrew Fryer (@DEEPFAT)" w:date="2017-07-03T07:56:00Z">
              <w:r w:rsidDel="00274EC8">
                <w:delText xml:space="preserve"> </w:delText>
              </w:r>
            </w:del>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11"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59"/>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2F252EEF">
        <w:trPr>
          <w:trHeight w:val="3538"/>
        </w:trPr>
        <w:tc>
          <w:tcPr>
            <w:tcW w:w="537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2" w:author="Andrew Fryer (@DEEPFAT)" w:date="2017-06-12T02:32:00Z">
              <w:tcPr>
                <w:tcW w:w="5377" w:type="dxa"/>
                <w:gridSpan w:val="2"/>
                <w:tcBorders>
                  <w:top w:val="single" w:sz="4" w:space="0" w:color="000000"/>
                  <w:left w:val="single" w:sz="4" w:space="0" w:color="000000"/>
                  <w:bottom w:val="single" w:sz="4" w:space="0" w:color="000000"/>
                  <w:right w:val="single" w:sz="4" w:space="0" w:color="000000"/>
                </w:tcBorders>
              </w:tcPr>
            </w:tcPrChange>
          </w:tcPr>
          <w:p w14:paraId="3AB37119" w14:textId="77777777" w:rsidR="00DE08F4" w:rsidRDefault="00132227">
            <w:pPr>
              <w:pStyle w:val="ListParagraph"/>
              <w:pPrChange w:id="1713" w:author="Andrew Fryer (@DEEPFAT)" w:date="2017-07-03T07:56:00Z">
                <w:pPr>
                  <w:numPr>
                    <w:numId w:val="35"/>
                  </w:numPr>
                  <w:spacing w:after="34" w:line="239" w:lineRule="auto"/>
                  <w:ind w:left="361" w:hanging="360"/>
                </w:pPr>
              </w:pPrChange>
            </w:pPr>
            <w:r>
              <w:t xml:space="preserve">Select the Power BI Desktop file DIADReportFinal.pbix which was provided along with the Dashboard in a Day content and click Open. </w:t>
            </w:r>
          </w:p>
          <w:p w14:paraId="11069657" w14:textId="77777777" w:rsidR="00DE08F4" w:rsidRDefault="00132227">
            <w:pPr>
              <w:pStyle w:val="ListParagraph"/>
              <w:pPrChange w:id="1714" w:author="Andrew Fryer (@DEEPFAT)" w:date="2017-07-03T07:56:00Z">
                <w:pPr>
                  <w:numPr>
                    <w:numId w:val="35"/>
                  </w:numPr>
                  <w:spacing w:after="120" w:line="240" w:lineRule="auto"/>
                  <w:ind w:left="361" w:hanging="360"/>
                </w:pPr>
              </w:pPrChange>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60"/>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61"/>
                                <a:stretch>
                                  <a:fillRect/>
                                </a:stretch>
                              </pic:blipFill>
                              <pic:spPr>
                                <a:xfrm>
                                  <a:off x="3040380" y="286385"/>
                                  <a:ext cx="2200910" cy="1876425"/>
                                </a:xfrm>
                                <a:prstGeom prst="rect">
                                  <a:avLst/>
                                </a:prstGeom>
                              </pic:spPr>
                            </pic:pic>
                          </wpg:wgp>
                        </a:graphicData>
                      </a:graphic>
                    </wp:inline>
                  </w:drawing>
                </mc:Choice>
                <mc:Fallback>
                  <w:pict>
                    <v:group w14:anchorId="2619F0CB"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">
                        <v:imagedata r:id="rId162" o:title=""/>
                      </v:shape>
                      <v:shape id="Picture 5512" o:spid="_x0000_s1028" type="#_x0000_t75" style="position:absolute;left:30403;top:2863;width:22009;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">
                        <v:imagedata r:id="rId163"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1716" w:name="_Toc429567325"/>
      <w:r>
        <w:lastRenderedPageBreak/>
        <w:t>Operational Dashboard and Sharing</w:t>
      </w:r>
      <w:bookmarkEnd w:id="1716"/>
      <w:r>
        <w:t xml:space="preserve"> </w:t>
      </w:r>
    </w:p>
    <w:tbl>
      <w:tblPr>
        <w:tblStyle w:val="TableGrid1"/>
        <w:tblW w:w="14024" w:type="dxa"/>
        <w:tblInd w:w="5" w:type="dxa"/>
        <w:tblCellMar>
          <w:top w:w="121" w:type="dxa"/>
          <w:left w:w="107" w:type="dxa"/>
          <w:right w:w="65" w:type="dxa"/>
        </w:tblCellMar>
        <w:tblLook w:val="04A0" w:firstRow="1" w:lastRow="0" w:firstColumn="1" w:lastColumn="0" w:noHBand="0" w:noVBand="1"/>
        <w:tblPrChange w:id="1717" w:author="Andrew Fryer (@DEEPFAT)" w:date="2017-06-12T02:32:00Z">
          <w:tblPr>
            <w:tblStyle w:val="TableGrid1"/>
            <w:tblW w:w="14024" w:type="dxa"/>
            <w:tblInd w:w="5" w:type="dxa"/>
            <w:tblCellMar>
              <w:top w:w="121" w:type="dxa"/>
              <w:left w:w="107" w:type="dxa"/>
              <w:right w:w="65" w:type="dxa"/>
            </w:tblCellMar>
            <w:tblLook w:val="04A0" w:firstRow="1" w:lastRow="0" w:firstColumn="1" w:lastColumn="0" w:noHBand="0" w:noVBand="1"/>
          </w:tblPr>
        </w:tblPrChange>
      </w:tblPr>
      <w:tblGrid>
        <w:gridCol w:w="5377"/>
        <w:gridCol w:w="8647"/>
        <w:tblGridChange w:id="1718">
          <w:tblGrid>
            <w:gridCol w:w="360"/>
            <w:gridCol w:w="360"/>
          </w:tblGrid>
        </w:tblGridChange>
      </w:tblGrid>
      <w:tr w:rsidR="00DE08F4" w14:paraId="68160A4A" w14:textId="77777777" w:rsidTr="2F252EEF">
        <w:trPr>
          <w:trHeight w:val="3745"/>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19"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5603760D" w14:textId="77777777" w:rsidR="00DE08F4" w:rsidRDefault="00132227">
            <w:pPr>
              <w:pStyle w:val="ListParagraph"/>
              <w:numPr>
                <w:ilvl w:val="0"/>
                <w:numId w:val="132"/>
              </w:numPr>
              <w:pPrChange w:id="1720" w:author="Andrew Fryer (@DEEPFAT)" w:date="2017-07-03T07:57:00Z">
                <w:pPr>
                  <w:numPr>
                    <w:numId w:val="36"/>
                  </w:numPr>
                  <w:spacing w:after="33" w:line="240" w:lineRule="auto"/>
                  <w:ind w:left="361" w:hanging="360"/>
                </w:pPr>
              </w:pPrChange>
            </w:pPr>
            <w:r>
              <w:t xml:space="preserve">You will see an icon indicating the file that has been uploaded. </w:t>
            </w:r>
          </w:p>
          <w:p w14:paraId="5DD4A218" w14:textId="77777777" w:rsidR="00DE08F4" w:rsidRDefault="00132227">
            <w:pPr>
              <w:pStyle w:val="ListParagraph"/>
              <w:pPrChange w:id="1721" w:author="Andrew Fryer (@DEEPFAT)" w:date="2017-07-03T07:57:00Z">
                <w:pPr>
                  <w:numPr>
                    <w:numId w:val="36"/>
                  </w:numPr>
                  <w:spacing w:after="0" w:line="259" w:lineRule="auto"/>
                  <w:ind w:left="361" w:hanging="360"/>
                </w:pPr>
              </w:pPrChange>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64"/>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2F252EEF">
        <w:trPr>
          <w:trHeight w:val="301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3"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095A980" w14:textId="646A2817" w:rsidR="00DE08F4" w:rsidRDefault="00132227">
            <w:pPr>
              <w:pStyle w:val="ListParagraph"/>
              <w:pPrChange w:id="1724" w:author="Andrew Fryer (@DEEPFAT)" w:date="2017-07-03T07:57:00Z">
                <w:pPr>
                  <w:numPr>
                    <w:numId w:val="37"/>
                  </w:numPr>
                  <w:spacing w:after="32" w:line="239" w:lineRule="auto"/>
                  <w:ind w:left="361" w:hanging="360"/>
                </w:pPr>
              </w:pPrChange>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pPr>
              <w:pStyle w:val="ListParagraph"/>
              <w:pPrChange w:id="1725" w:author="Andrew Fryer (@DEEPFAT)" w:date="2017-07-03T07:57:00Z">
                <w:pPr>
                  <w:numPr>
                    <w:numId w:val="37"/>
                  </w:numPr>
                  <w:spacing w:after="33" w:line="240" w:lineRule="auto"/>
                  <w:ind w:left="361" w:hanging="360"/>
                </w:pPr>
              </w:pPrChange>
            </w:pPr>
            <w:r>
              <w:t xml:space="preserve">Click on the icon of the report you uploaded. </w:t>
            </w:r>
          </w:p>
          <w:p w14:paraId="713C13E3" w14:textId="77777777" w:rsidR="00DE08F4" w:rsidRDefault="00132227">
            <w:pPr>
              <w:pStyle w:val="ListParagraph"/>
              <w:pPrChange w:id="1726" w:author="Andrew Fryer (@DEEPFAT)" w:date="2017-07-03T07:57:00Z">
                <w:pPr>
                  <w:numPr>
                    <w:numId w:val="37"/>
                  </w:numPr>
                  <w:spacing w:after="0" w:line="259" w:lineRule="auto"/>
                  <w:ind w:left="361" w:hanging="360"/>
                </w:pPr>
              </w:pPrChange>
            </w:pPr>
            <w:r>
              <w:t xml:space="preserve">You will see the entire report open and you will see the three report pages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2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65"/>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1"/>
        <w:tblW w:w="14024" w:type="dxa"/>
        <w:tblInd w:w="5" w:type="dxa"/>
        <w:tblCellMar>
          <w:top w:w="124" w:type="dxa"/>
          <w:left w:w="107" w:type="dxa"/>
          <w:bottom w:w="6" w:type="dxa"/>
          <w:right w:w="76" w:type="dxa"/>
        </w:tblCellMar>
        <w:tblLook w:val="04A0" w:firstRow="1" w:lastRow="0" w:firstColumn="1" w:lastColumn="0" w:noHBand="0" w:noVBand="1"/>
        <w:tblPrChange w:id="1728" w:author="Andrew Fryer (@DEEPFAT)" w:date="2017-06-12T02:32:00Z">
          <w:tblPr>
            <w:tblStyle w:val="TableGrid1"/>
            <w:tblW w:w="14024" w:type="dxa"/>
            <w:tblInd w:w="5" w:type="dxa"/>
            <w:tblCellMar>
              <w:top w:w="124" w:type="dxa"/>
              <w:left w:w="107" w:type="dxa"/>
              <w:bottom w:w="6" w:type="dxa"/>
              <w:right w:w="76" w:type="dxa"/>
            </w:tblCellMar>
            <w:tblLook w:val="04A0" w:firstRow="1" w:lastRow="0" w:firstColumn="1" w:lastColumn="0" w:noHBand="0" w:noVBand="1"/>
          </w:tblPr>
        </w:tblPrChange>
      </w:tblPr>
      <w:tblGrid>
        <w:gridCol w:w="5377"/>
        <w:gridCol w:w="8647"/>
        <w:tblGridChange w:id="1729">
          <w:tblGrid>
            <w:gridCol w:w="360"/>
            <w:gridCol w:w="360"/>
          </w:tblGrid>
        </w:tblGridChange>
      </w:tblGrid>
      <w:tr w:rsidR="00DE08F4" w14:paraId="2D860C4D" w14:textId="77777777" w:rsidTr="2F252EEF">
        <w:trPr>
          <w:trHeight w:val="428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0"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1F8955D" w14:textId="77777777" w:rsidR="00DE08F4" w:rsidRDefault="00132227">
            <w:pPr>
              <w:pStyle w:val="ListParagraph"/>
              <w:pPrChange w:id="1731" w:author="Andrew Fryer (@DEEPFAT)" w:date="2017-07-03T07:57:00Z">
                <w:pPr>
                  <w:numPr>
                    <w:numId w:val="38"/>
                  </w:numPr>
                  <w:spacing w:after="12" w:line="259" w:lineRule="auto"/>
                  <w:ind w:left="361" w:hanging="360"/>
                </w:pPr>
              </w:pPrChange>
            </w:pPr>
            <w:r>
              <w:lastRenderedPageBreak/>
              <w:t xml:space="preserve">Select the year 2015 in the slicer.   </w:t>
            </w:r>
          </w:p>
          <w:p w14:paraId="2886CDC7" w14:textId="77777777" w:rsidR="00DE08F4" w:rsidRDefault="00132227">
            <w:pPr>
              <w:pStyle w:val="ListParagraph"/>
              <w:pPrChange w:id="1732" w:author="Andrew Fryer (@DEEPFAT)" w:date="2017-07-03T07:57:00Z">
                <w:pPr>
                  <w:numPr>
                    <w:numId w:val="38"/>
                  </w:numPr>
                  <w:spacing w:after="34" w:line="239" w:lineRule="auto"/>
                  <w:ind w:left="361" w:hanging="360"/>
                </w:pPr>
              </w:pPrChange>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pPr>
              <w:pStyle w:val="ListParagraph"/>
              <w:pPrChange w:id="1733" w:author="Andrew Fryer (@DEEPFAT)" w:date="2017-07-03T07:57:00Z">
                <w:pPr>
                  <w:numPr>
                    <w:numId w:val="38"/>
                  </w:numPr>
                  <w:spacing w:after="34" w:line="239" w:lineRule="auto"/>
                  <w:ind w:left="361" w:hanging="360"/>
                </w:pPr>
              </w:pPrChange>
            </w:pPr>
            <w:r>
              <w:t xml:space="preserve">Click on the Pin icon of the map. This pins the visual to the dashboard from which you launched the report. For you this will be the .VanArsdel dashboard. </w:t>
            </w:r>
          </w:p>
          <w:p w14:paraId="1875A499" w14:textId="77777777" w:rsidR="00DE08F4" w:rsidRDefault="00132227">
            <w:pPr>
              <w:pStyle w:val="ListParagraph"/>
              <w:pPrChange w:id="1734" w:author="Andrew Fryer (@DEEPFAT)" w:date="2017-07-03T07:57:00Z">
                <w:pPr>
                  <w:numPr>
                    <w:numId w:val="38"/>
                  </w:numPr>
                  <w:spacing w:after="33" w:line="240" w:lineRule="auto"/>
                  <w:ind w:left="361" w:hanging="360"/>
                </w:pPr>
              </w:pPrChange>
            </w:pPr>
            <w:r>
              <w:t xml:space="preserve">Hover over the logo of VanArsdel and click on the Pin icon. </w:t>
            </w:r>
          </w:p>
          <w:p w14:paraId="743832A8" w14:textId="77777777" w:rsidR="00DE08F4" w:rsidRDefault="00132227">
            <w:pPr>
              <w:pStyle w:val="ListParagraph"/>
              <w:pPrChange w:id="1735" w:author="Andrew Fryer (@DEEPFAT)" w:date="2017-07-03T07:57:00Z">
                <w:pPr>
                  <w:numPr>
                    <w:numId w:val="38"/>
                  </w:numPr>
                  <w:spacing w:after="0" w:line="259" w:lineRule="auto"/>
                  <w:ind w:left="361" w:hanging="360"/>
                </w:pPr>
              </w:pPrChange>
            </w:pPr>
            <w:r>
              <w:t xml:space="preserve">Hover over the Linechart visual and click on the Pin icon.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3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66"/>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2F252EEF">
        <w:trPr>
          <w:trHeight w:val="315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37"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0A92B626" w14:textId="77777777" w:rsidR="00DE08F4" w:rsidRDefault="00132227">
            <w:pPr>
              <w:pStyle w:val="ListParagraph"/>
              <w:pPrChange w:id="1738" w:author="Andrew Fryer (@DEEPFAT)" w:date="2017-07-03T07:57:00Z">
                <w:pPr>
                  <w:numPr>
                    <w:numId w:val="39"/>
                  </w:numPr>
                  <w:spacing w:after="33" w:line="240" w:lineRule="auto"/>
                  <w:ind w:left="361" w:right="6" w:hanging="360"/>
                </w:pPr>
              </w:pPrChange>
            </w:pPr>
            <w:r>
              <w:t xml:space="preserve">Clear the 2015 selection, select the waterfall visual and click pin. </w:t>
            </w:r>
          </w:p>
          <w:p w14:paraId="396290EB" w14:textId="77777777" w:rsidR="00DE08F4" w:rsidRDefault="00132227">
            <w:pPr>
              <w:pStyle w:val="ListParagraph"/>
              <w:pPrChange w:id="1739" w:author="Andrew Fryer (@DEEPFAT)" w:date="2017-07-03T07:57:00Z">
                <w:pPr>
                  <w:numPr>
                    <w:numId w:val="39"/>
                  </w:numPr>
                  <w:spacing w:after="120" w:line="239" w:lineRule="auto"/>
                  <w:ind w:left="361" w:right="6" w:hanging="360"/>
                </w:pPr>
              </w:pPrChange>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67"/>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1"/>
        <w:tblW w:w="14024" w:type="dxa"/>
        <w:tblInd w:w="5" w:type="dxa"/>
        <w:tblCellMar>
          <w:top w:w="121" w:type="dxa"/>
          <w:left w:w="107" w:type="dxa"/>
          <w:right w:w="114" w:type="dxa"/>
        </w:tblCellMar>
        <w:tblLook w:val="04A0" w:firstRow="1" w:lastRow="0" w:firstColumn="1" w:lastColumn="0" w:noHBand="0" w:noVBand="1"/>
        <w:tblPrChange w:id="1741" w:author="Andrew Fryer (@DEEPFAT)" w:date="2017-06-12T02:32:00Z">
          <w:tblPr>
            <w:tblStyle w:val="TableGrid1"/>
            <w:tblW w:w="14024" w:type="dxa"/>
            <w:tblInd w:w="5" w:type="dxa"/>
            <w:tblCellMar>
              <w:top w:w="121" w:type="dxa"/>
              <w:left w:w="107" w:type="dxa"/>
              <w:right w:w="114" w:type="dxa"/>
            </w:tblCellMar>
            <w:tblLook w:val="04A0" w:firstRow="1" w:lastRow="0" w:firstColumn="1" w:lastColumn="0" w:noHBand="0" w:noVBand="1"/>
          </w:tblPr>
        </w:tblPrChange>
      </w:tblPr>
      <w:tblGrid>
        <w:gridCol w:w="5519"/>
        <w:gridCol w:w="8505"/>
        <w:tblGridChange w:id="1742">
          <w:tblGrid>
            <w:gridCol w:w="360"/>
            <w:gridCol w:w="360"/>
          </w:tblGrid>
        </w:tblGridChange>
      </w:tblGrid>
      <w:tr w:rsidR="00DE08F4" w14:paraId="7EAD1A50" w14:textId="77777777" w:rsidTr="2F252EEF">
        <w:trPr>
          <w:trHeight w:val="256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3"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9BEFA2" w14:textId="77777777" w:rsidR="00DE08F4" w:rsidRDefault="00132227">
            <w:pPr>
              <w:pStyle w:val="ListParagraph"/>
              <w:pPrChange w:id="1744" w:author="Andrew Fryer (@DEEPFAT)" w:date="2017-07-03T07:57:00Z">
                <w:pPr>
                  <w:spacing w:after="0" w:line="259" w:lineRule="auto"/>
                  <w:ind w:left="361" w:hanging="360"/>
                </w:pPr>
              </w:pPrChange>
            </w:pPr>
            <w:del w:id="1745" w:author="Andrew Fryer (@DEEPFAT)" w:date="2017-07-03T07:57:00Z">
              <w:r w:rsidDel="00274EC8">
                <w:lastRenderedPageBreak/>
                <w:delText>13.</w:delText>
              </w:r>
              <w:r w:rsidRPr="00274EC8" w:rsidDel="00274EC8">
                <w:rPr>
                  <w:rPrChange w:id="1746" w:author="Andrew Fryer (@DEEPFAT)" w:date="2017-07-03T07:57:00Z">
                    <w:rPr>
                      <w:rFonts w:ascii="Arial" w:eastAsia="Arial" w:hAnsi="Arial" w:cs="Arial"/>
                    </w:rPr>
                  </w:rPrChange>
                </w:rPr>
                <w:delText xml:space="preserve"> </w:delText>
              </w:r>
            </w:del>
            <w:r>
              <w:t xml:space="preserve">Click on the Power BI or on the .VanArsdel dashboard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68"/>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2F252EEF">
        <w:trPr>
          <w:trHeight w:val="4613"/>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4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51D773E9" w14:textId="77777777" w:rsidR="00DE08F4" w:rsidRDefault="00132227">
            <w:pPr>
              <w:pStyle w:val="ListParagraph"/>
              <w:pPrChange w:id="1749" w:author="Andrew Fryer (@DEEPFAT)" w:date="2017-07-03T07:57:00Z">
                <w:pPr>
                  <w:numPr>
                    <w:numId w:val="40"/>
                  </w:numPr>
                  <w:spacing w:after="32" w:line="239" w:lineRule="auto"/>
                  <w:ind w:left="361" w:hanging="360"/>
                </w:pPr>
              </w:pPrChange>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pPr>
              <w:pStyle w:val="ListParagraph"/>
              <w:pPrChange w:id="1750" w:author="Andrew Fryer (@DEEPFAT)" w:date="2017-07-03T07:57:00Z">
                <w:pPr>
                  <w:numPr>
                    <w:numId w:val="40"/>
                  </w:numPr>
                  <w:spacing w:after="0" w:line="259" w:lineRule="auto"/>
                  <w:ind w:left="361" w:hanging="360"/>
                </w:pPr>
              </w:pPrChange>
            </w:pPr>
            <w:r>
              <w:t xml:space="preserve">We will organize the dashboard for the team now.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1"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69"/>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1"/>
        <w:tblW w:w="14024" w:type="dxa"/>
        <w:tblInd w:w="5" w:type="dxa"/>
        <w:tblLayout w:type="fixed"/>
        <w:tblCellMar>
          <w:top w:w="124" w:type="dxa"/>
          <w:left w:w="107" w:type="dxa"/>
          <w:right w:w="78" w:type="dxa"/>
        </w:tblCellMar>
        <w:tblLook w:val="04A0" w:firstRow="1" w:lastRow="0" w:firstColumn="1" w:lastColumn="0" w:noHBand="0" w:noVBand="1"/>
        <w:tblPrChange w:id="1752" w:author="Andrew Fryer (@DEEPFAT)" w:date="2017-06-12T02:32:00Z">
          <w:tblPr>
            <w:tblStyle w:val="TableGrid1"/>
            <w:tblW w:w="14024" w:type="dxa"/>
            <w:tblInd w:w="5" w:type="dxa"/>
            <w:tblLayout w:type="fixed"/>
            <w:tblCellMar>
              <w:top w:w="124" w:type="dxa"/>
              <w:left w:w="107" w:type="dxa"/>
              <w:right w:w="78" w:type="dxa"/>
            </w:tblCellMar>
            <w:tblLook w:val="04A0" w:firstRow="1" w:lastRow="0" w:firstColumn="1" w:lastColumn="0" w:noHBand="0" w:noVBand="1"/>
          </w:tblPr>
        </w:tblPrChange>
      </w:tblPr>
      <w:tblGrid>
        <w:gridCol w:w="5519"/>
        <w:gridCol w:w="8505"/>
        <w:tblGridChange w:id="1753">
          <w:tblGrid>
            <w:gridCol w:w="360"/>
            <w:gridCol w:w="360"/>
          </w:tblGrid>
        </w:tblGridChange>
      </w:tblGrid>
      <w:tr w:rsidR="00DE08F4" w14:paraId="489C7294" w14:textId="77777777" w:rsidTr="2F252EEF">
        <w:trPr>
          <w:trHeight w:val="3548"/>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B20F287" w14:textId="77777777" w:rsidR="00DE08F4" w:rsidRDefault="00132227">
            <w:pPr>
              <w:pStyle w:val="ListParagraph"/>
              <w:pPrChange w:id="1755" w:author="Andrew Fryer (@DEEPFAT)" w:date="2017-07-03T07:58:00Z">
                <w:pPr>
                  <w:numPr>
                    <w:numId w:val="41"/>
                  </w:numPr>
                  <w:spacing w:after="33" w:line="240" w:lineRule="auto"/>
                  <w:ind w:left="361" w:hanging="360"/>
                </w:pPr>
              </w:pPrChange>
            </w:pPr>
            <w:r>
              <w:lastRenderedPageBreak/>
              <w:t xml:space="preserve">Select and move the image visual to the top left corner.  </w:t>
            </w:r>
          </w:p>
          <w:p w14:paraId="4A04F25E" w14:textId="77777777" w:rsidR="00DE08F4" w:rsidRDefault="00132227">
            <w:pPr>
              <w:pStyle w:val="ListParagraph"/>
              <w:pPrChange w:id="1756" w:author="Andrew Fryer (@DEEPFAT)" w:date="2017-07-03T07:58:00Z">
                <w:pPr>
                  <w:numPr>
                    <w:numId w:val="41"/>
                  </w:numPr>
                  <w:spacing w:after="0" w:line="259" w:lineRule="auto"/>
                  <w:ind w:left="361" w:hanging="360"/>
                </w:pPr>
              </w:pPrChange>
            </w:pPr>
            <w:r>
              <w:t xml:space="preserve">Select the bottom right corner of the visual and move it diagonally to change the image to a small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57"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70"/>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2F252EEF">
        <w:trPr>
          <w:trHeight w:val="322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5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34E47427" w14:textId="4825CBED" w:rsidR="00DE08F4" w:rsidRDefault="00132227">
            <w:pPr>
              <w:pStyle w:val="ListParagraph"/>
              <w:pPrChange w:id="1759" w:author="Andrew Fryer (@DEEPFAT)" w:date="2017-07-03T07:58:00Z">
                <w:pPr>
                  <w:spacing w:after="0" w:line="240" w:lineRule="auto"/>
                  <w:ind w:left="361" w:hanging="360"/>
                </w:pPr>
              </w:pPrChange>
            </w:pPr>
            <w:del w:id="1760" w:author="Andrew Fryer (@DEEPFAT)" w:date="2017-07-03T07:58:00Z">
              <w:r w:rsidDel="00274EC8">
                <w:delText>18.</w:delText>
              </w:r>
              <w:r w:rsidDel="00274EC8">
                <w:rPr>
                  <w:rFonts w:ascii="Arial" w:eastAsia="Arial" w:hAnsi="Arial" w:cs="Arial"/>
                </w:rPr>
                <w:delText xml:space="preserve"> </w:delText>
              </w:r>
            </w:del>
            <w:r>
              <w:t xml:space="preserve">Change the tile size and organize the dashboard as shown in the Figure. </w:t>
            </w:r>
          </w:p>
          <w:p w14:paraId="3B48D495" w14:textId="77777777" w:rsidR="00DE08F4" w:rsidRDefault="00132227">
            <w:pPr>
              <w:ind w:left="0" w:firstLine="0"/>
              <w:pPrChange w:id="1761" w:author="Andrew Fryer (@DEEPFAT)" w:date="2017-07-03T07:58:00Z">
                <w:pPr>
                  <w:spacing w:after="0" w:line="259" w:lineRule="auto"/>
                  <w:ind w:left="361" w:firstLine="0"/>
                </w:pPr>
              </w:pPrChange>
            </w:pPr>
            <w:r>
              <w:t xml:space="preserve">The top row contains data about VanArsDel for the 2015 year while the bottom row contains the industry trend and competitors revenue.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62"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71"/>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Change w:id="1763" w:author="Andrew Fryer (@DEEPFAT)" w:date="2017-06-12T02:32:00Z">
          <w:tblPr>
            <w:tblStyle w:val="TableGrid1"/>
            <w:tblW w:w="14024" w:type="dxa"/>
            <w:tblInd w:w="5" w:type="dxa"/>
            <w:tblLayout w:type="fixed"/>
            <w:tblCellMar>
              <w:top w:w="122" w:type="dxa"/>
              <w:left w:w="107" w:type="dxa"/>
              <w:bottom w:w="6" w:type="dxa"/>
              <w:right w:w="65" w:type="dxa"/>
            </w:tblCellMar>
            <w:tblLook w:val="04A0" w:firstRow="1" w:lastRow="0" w:firstColumn="1" w:lastColumn="0" w:noHBand="0" w:noVBand="1"/>
          </w:tblPr>
        </w:tblPrChange>
      </w:tblPr>
      <w:tblGrid>
        <w:gridCol w:w="5519"/>
        <w:gridCol w:w="8505"/>
        <w:tblGridChange w:id="1764">
          <w:tblGrid>
            <w:gridCol w:w="360"/>
            <w:gridCol w:w="360"/>
          </w:tblGrid>
        </w:tblGridChange>
      </w:tblGrid>
      <w:tr w:rsidR="00DE08F4" w14:paraId="522F5714" w14:textId="77777777" w:rsidTr="2F252EEF">
        <w:trPr>
          <w:trHeight w:val="401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6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483B9810" w14:textId="77777777" w:rsidR="00DE08F4" w:rsidRDefault="00132227">
            <w:pPr>
              <w:pStyle w:val="ListParagraph"/>
              <w:pPrChange w:id="1766" w:author="Andrew Fryer (@DEEPFAT)" w:date="2017-07-03T07:58:00Z">
                <w:pPr>
                  <w:numPr>
                    <w:numId w:val="42"/>
                  </w:numPr>
                  <w:spacing w:after="34" w:line="239" w:lineRule="auto"/>
                  <w:ind w:left="361" w:right="2" w:hanging="360"/>
                </w:pPr>
              </w:pPrChange>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pPr>
              <w:pStyle w:val="ListParagraph"/>
              <w:pPrChange w:id="1767" w:author="Andrew Fryer (@DEEPFAT)" w:date="2017-07-03T07:58:00Z">
                <w:pPr>
                  <w:numPr>
                    <w:numId w:val="42"/>
                  </w:numPr>
                  <w:spacing w:after="35" w:line="238" w:lineRule="auto"/>
                  <w:ind w:left="361" w:right="2" w:hanging="360"/>
                </w:pPr>
              </w:pPrChange>
            </w:pPr>
            <w:r>
              <w:t xml:space="preserve">You will see the total units sold shown as a card. Power BI also shows how it translated your request. </w:t>
            </w:r>
          </w:p>
          <w:p w14:paraId="4EE9EBE9" w14:textId="77777777" w:rsidR="00DE08F4" w:rsidRDefault="00132227">
            <w:pPr>
              <w:pStyle w:val="ListParagraph"/>
              <w:pPrChange w:id="1768" w:author="Andrew Fryer (@DEEPFAT)" w:date="2017-07-03T07:58:00Z">
                <w:pPr>
                  <w:numPr>
                    <w:numId w:val="42"/>
                  </w:numPr>
                  <w:spacing w:after="33" w:line="240" w:lineRule="auto"/>
                  <w:ind w:left="361" w:right="2" w:hanging="360"/>
                </w:pPr>
              </w:pPrChange>
            </w:pPr>
            <w:r>
              <w:t xml:space="preserve">Click on the pin icon on the right corner next to the box to pin the value to your dashboard.  </w:t>
            </w:r>
          </w:p>
          <w:p w14:paraId="7F0C32C4" w14:textId="77777777" w:rsidR="00DE08F4" w:rsidRDefault="00132227">
            <w:pPr>
              <w:pStyle w:val="ListParagraph"/>
              <w:pPrChange w:id="1769" w:author="Andrew Fryer (@DEEPFAT)" w:date="2017-07-03T07:58:00Z">
                <w:pPr>
                  <w:numPr>
                    <w:numId w:val="42"/>
                  </w:numPr>
                  <w:spacing w:after="0" w:line="259" w:lineRule="auto"/>
                  <w:ind w:left="361" w:right="2" w:hanging="360"/>
                </w:pPr>
              </w:pPrChange>
            </w:pPr>
            <w:r>
              <w:t xml:space="preserve">Click on the &lt; arrow or Power BI or the dashboard name to get to the dashboard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770"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72"/>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2F252EEF">
        <w:trPr>
          <w:trHeight w:val="4784"/>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1"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7D2C7620" w14:textId="77777777" w:rsidR="00DE08F4" w:rsidRDefault="00132227">
            <w:pPr>
              <w:pStyle w:val="ListParagraph"/>
              <w:pPrChange w:id="1772" w:author="Andrew Fryer (@DEEPFAT)" w:date="2017-07-03T07:59:00Z">
                <w:pPr>
                  <w:spacing w:after="0" w:line="259" w:lineRule="auto"/>
                  <w:ind w:left="361" w:right="40" w:hanging="360"/>
                </w:pPr>
              </w:pPrChange>
            </w:pPr>
            <w:del w:id="1773" w:author="Andrew Fryer (@DEEPFAT)" w:date="2017-07-03T07:59:00Z">
              <w:r w:rsidDel="00274EC8">
                <w:delText>23.</w:delText>
              </w:r>
              <w:r w:rsidRPr="00274EC8" w:rsidDel="00274EC8">
                <w:rPr>
                  <w:rPrChange w:id="1774" w:author="Andrew Fryer (@DEEPFAT)" w:date="2017-07-03T07:58:00Z">
                    <w:rPr>
                      <w:rFonts w:ascii="Arial" w:eastAsia="Arial" w:hAnsi="Arial" w:cs="Arial"/>
                    </w:rPr>
                  </w:rPrChange>
                </w:rPr>
                <w:delText xml:space="preserve"> </w:delText>
              </w:r>
            </w:del>
            <w:r>
              <w:t xml:space="preserve">The units sold in 2015 will be pinned to the dashboard. Move the tile to the open space on the dashboard so that your dashboard looks like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75"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73"/>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1"/>
        <w:tblW w:w="14024" w:type="dxa"/>
        <w:tblInd w:w="5" w:type="dxa"/>
        <w:tblLayout w:type="fixed"/>
        <w:tblCellMar>
          <w:left w:w="107" w:type="dxa"/>
          <w:bottom w:w="9" w:type="dxa"/>
          <w:right w:w="100" w:type="dxa"/>
        </w:tblCellMar>
        <w:tblLook w:val="04A0" w:firstRow="1" w:lastRow="0" w:firstColumn="1" w:lastColumn="0" w:noHBand="0" w:noVBand="1"/>
        <w:tblPrChange w:id="1776" w:author="Andrew Fryer (@DEEPFAT)" w:date="2017-06-12T02:32:00Z">
          <w:tblPr>
            <w:tblStyle w:val="TableGrid1"/>
            <w:tblW w:w="14024" w:type="dxa"/>
            <w:tblInd w:w="5" w:type="dxa"/>
            <w:tblLayout w:type="fixed"/>
            <w:tblCellMar>
              <w:left w:w="107" w:type="dxa"/>
              <w:bottom w:w="9" w:type="dxa"/>
              <w:right w:w="100" w:type="dxa"/>
            </w:tblCellMar>
            <w:tblLook w:val="04A0" w:firstRow="1" w:lastRow="0" w:firstColumn="1" w:lastColumn="0" w:noHBand="0" w:noVBand="1"/>
          </w:tblPr>
        </w:tblPrChange>
      </w:tblPr>
      <w:tblGrid>
        <w:gridCol w:w="5519"/>
        <w:gridCol w:w="8505"/>
        <w:tblGridChange w:id="1777">
          <w:tblGrid>
            <w:gridCol w:w="360"/>
            <w:gridCol w:w="360"/>
          </w:tblGrid>
        </w:tblGridChange>
      </w:tblGrid>
      <w:tr w:rsidR="00DE08F4" w14:paraId="6B25829C" w14:textId="77777777" w:rsidTr="00D17059">
        <w:trPr>
          <w:trHeight w:val="4815"/>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78"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6E731698" w14:textId="77777777" w:rsidR="00DE08F4" w:rsidRDefault="00132227">
            <w:pPr>
              <w:pStyle w:val="ListParagraph"/>
              <w:pPrChange w:id="1779" w:author="Andrew Fryer (@DEEPFAT)" w:date="2017-07-03T07:59:00Z">
                <w:pPr>
                  <w:numPr>
                    <w:numId w:val="43"/>
                  </w:numPr>
                  <w:spacing w:after="33" w:line="240" w:lineRule="auto"/>
                  <w:ind w:left="361" w:hanging="360"/>
                </w:pPr>
              </w:pPrChange>
            </w:pPr>
            <w:r>
              <w:lastRenderedPageBreak/>
              <w:t xml:space="preserve">You can hover over a tile to delete it from the dashboard or edit it.   </w:t>
            </w:r>
          </w:p>
          <w:p w14:paraId="5036A4AD" w14:textId="77777777" w:rsidR="00DE08F4" w:rsidRDefault="00132227">
            <w:pPr>
              <w:pStyle w:val="ListParagraph"/>
              <w:pPrChange w:id="1780" w:author="Andrew Fryer (@DEEPFAT)" w:date="2017-07-03T07:59:00Z">
                <w:pPr>
                  <w:numPr>
                    <w:numId w:val="43"/>
                  </w:numPr>
                  <w:spacing w:after="33" w:line="239" w:lineRule="auto"/>
                  <w:ind w:left="361" w:hanging="360"/>
                </w:pPr>
              </w:pPrChange>
            </w:pPr>
            <w:r>
              <w:t xml:space="preserve">Hover of the icon of the report and select “x” to delete it from the dashboard </w:t>
            </w:r>
          </w:p>
          <w:p w14:paraId="5B586A92" w14:textId="77777777" w:rsidR="00DE08F4" w:rsidRDefault="00132227">
            <w:pPr>
              <w:pStyle w:val="ListParagraph"/>
              <w:pPrChange w:id="1781" w:author="Andrew Fryer (@DEEPFAT)" w:date="2017-07-03T07:59:00Z">
                <w:pPr>
                  <w:numPr>
                    <w:numId w:val="43"/>
                  </w:numPr>
                  <w:spacing w:after="31" w:line="240" w:lineRule="auto"/>
                  <w:ind w:left="361" w:hanging="360"/>
                </w:pPr>
              </w:pPrChange>
            </w:pPr>
            <w:r>
              <w:t xml:space="preserve">Hover over the Revenue tile and select the pen icon to edit it. </w:t>
            </w:r>
          </w:p>
          <w:p w14:paraId="69FD4831" w14:textId="77777777" w:rsidR="00DE08F4" w:rsidRDefault="00132227">
            <w:pPr>
              <w:pStyle w:val="ListParagraph"/>
              <w:pPrChange w:id="1782" w:author="Andrew Fryer (@DEEPFAT)" w:date="2017-07-03T07:59:00Z">
                <w:pPr>
                  <w:numPr>
                    <w:numId w:val="43"/>
                  </w:numPr>
                  <w:spacing w:after="33" w:line="240" w:lineRule="auto"/>
                  <w:ind w:left="361" w:hanging="360"/>
                </w:pPr>
              </w:pPrChange>
            </w:pPr>
            <w:r>
              <w:t xml:space="preserve">Change the title to Current Year Revenue as shown in the figure and click apply.  </w:t>
            </w:r>
          </w:p>
          <w:p w14:paraId="34C761E2" w14:textId="77777777" w:rsidR="00DE08F4" w:rsidRDefault="00132227">
            <w:pPr>
              <w:pStyle w:val="ListParagraph"/>
              <w:pPrChange w:id="1783" w:author="Andrew Fryer (@DEEPFAT)" w:date="2017-07-03T07:59:00Z">
                <w:pPr>
                  <w:numPr>
                    <w:numId w:val="43"/>
                  </w:numPr>
                  <w:spacing w:after="0" w:line="259" w:lineRule="auto"/>
                  <w:ind w:left="361" w:hanging="360"/>
                </w:pPr>
              </w:pPrChange>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4"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74"/>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D17059">
        <w:trPr>
          <w:trHeight w:val="3659"/>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5"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910921C" w14:textId="77777777" w:rsidR="00DE08F4" w:rsidRDefault="00132227">
            <w:pPr>
              <w:pStyle w:val="ListParagraph"/>
              <w:pPrChange w:id="1786" w:author="Andrew Fryer (@DEEPFAT)" w:date="2017-07-03T08:01:00Z">
                <w:pPr>
                  <w:numPr>
                    <w:numId w:val="44"/>
                  </w:numPr>
                  <w:spacing w:after="35" w:line="238" w:lineRule="auto"/>
                  <w:ind w:left="361" w:hanging="360"/>
                </w:pPr>
              </w:pPrChange>
            </w:pPr>
            <w:r>
              <w:t xml:space="preserve">Make changes to the titles of the tile as shown in the figure.  </w:t>
            </w:r>
          </w:p>
          <w:p w14:paraId="2BC20454" w14:textId="77777777" w:rsidR="00DE08F4" w:rsidRDefault="00132227">
            <w:pPr>
              <w:pStyle w:val="ListParagraph"/>
              <w:pPrChange w:id="1787" w:author="Andrew Fryer (@DEEPFAT)" w:date="2017-07-03T08:01:00Z">
                <w:pPr>
                  <w:numPr>
                    <w:numId w:val="44"/>
                  </w:numPr>
                  <w:spacing w:after="0" w:line="259" w:lineRule="auto"/>
                  <w:ind w:left="361" w:hanging="360"/>
                </w:pPr>
              </w:pPrChange>
            </w:pPr>
            <w:r>
              <w:t xml:space="preserve">You have now successfully created a dashboard to share it to your team.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78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75"/>
                          <a:stretch>
                            <a:fillRect/>
                          </a:stretch>
                        </pic:blipFill>
                        <pic:spPr>
                          <a:xfrm>
                            <a:off x="0" y="0"/>
                            <a:ext cx="3791585" cy="2239010"/>
                          </a:xfrm>
                          <a:prstGeom prst="rect">
                            <a:avLst/>
                          </a:prstGeom>
                        </pic:spPr>
                      </pic:pic>
                    </a:graphicData>
                  </a:graphic>
                </wp:inline>
              </w:drawing>
            </w:r>
          </w:p>
        </w:tc>
      </w:tr>
      <w:tr w:rsidR="00DE08F4" w14:paraId="0042B793" w14:textId="77777777" w:rsidTr="00D17059">
        <w:trPr>
          <w:trHeight w:val="7361"/>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789"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04911CF" w14:textId="77777777" w:rsidR="00DE08F4" w:rsidRDefault="00132227">
            <w:pPr>
              <w:pStyle w:val="ListParagraph"/>
              <w:pPrChange w:id="1790" w:author="Andrew Fryer (@DEEPFAT)" w:date="2017-07-03T08:01:00Z">
                <w:pPr>
                  <w:numPr>
                    <w:numId w:val="45"/>
                  </w:numPr>
                  <w:spacing w:after="33" w:line="239" w:lineRule="auto"/>
                  <w:ind w:left="361" w:hanging="360"/>
                </w:pPr>
              </w:pPrChange>
            </w:pPr>
            <w:r>
              <w:lastRenderedPageBreak/>
              <w:t xml:space="preserve">You can now share your dashboard to your team using their email address.  Click on the “Share dashboard” next to the dashboard name.  </w:t>
            </w:r>
          </w:p>
          <w:p w14:paraId="5E3CF110" w14:textId="581727CC" w:rsidR="00DE08F4" w:rsidDel="00D17059" w:rsidRDefault="00132227">
            <w:pPr>
              <w:pStyle w:val="ListParagraph"/>
              <w:rPr>
                <w:del w:id="1791" w:author="Andrew Fryer (@DEEPFAT)" w:date="2017-07-03T08:01:00Z"/>
              </w:rPr>
              <w:pPrChange w:id="1792" w:author="Andrew Fryer (@DEEPFAT)" w:date="2017-07-03T08:01:00Z">
                <w:pPr>
                  <w:numPr>
                    <w:numId w:val="45"/>
                  </w:numPr>
                  <w:spacing w:after="0" w:line="240" w:lineRule="auto"/>
                  <w:ind w:left="361" w:hanging="360"/>
                </w:pPr>
              </w:pPrChange>
            </w:pPr>
            <w:r>
              <w:t xml:space="preserve">Enter the email address of the members of your team separate by </w:t>
            </w:r>
          </w:p>
          <w:p w14:paraId="62F8DBDC" w14:textId="77777777" w:rsidR="00DE08F4" w:rsidRDefault="00132227">
            <w:pPr>
              <w:pStyle w:val="ListParagraph"/>
              <w:pPrChange w:id="1793" w:author="Andrew Fryer (@DEEPFAT)" w:date="2017-07-03T08:01:00Z">
                <w:pPr>
                  <w:spacing w:after="9" w:line="259" w:lineRule="auto"/>
                  <w:ind w:left="361" w:firstLine="0"/>
                </w:pPr>
              </w:pPrChange>
            </w:pPr>
            <w:r>
              <w:t xml:space="preserve">“;”.  </w:t>
            </w:r>
          </w:p>
          <w:p w14:paraId="00177A17" w14:textId="77777777" w:rsidR="00DE08F4" w:rsidRDefault="00132227">
            <w:pPr>
              <w:pStyle w:val="ListParagraph"/>
              <w:pPrChange w:id="1794" w:author="Andrew Fryer (@DEEPFAT)" w:date="2017-07-03T08:01:00Z">
                <w:pPr>
                  <w:numPr>
                    <w:numId w:val="45"/>
                  </w:numPr>
                  <w:spacing w:after="34" w:line="240" w:lineRule="auto"/>
                  <w:ind w:left="361" w:hanging="360"/>
                </w:pPr>
              </w:pPrChange>
            </w:pPr>
            <w:r>
              <w:t xml:space="preserve">Enter appropriate message in the text box below the email addresses </w:t>
            </w:r>
          </w:p>
          <w:p w14:paraId="1FB37ECD" w14:textId="77777777" w:rsidR="00DE08F4" w:rsidRDefault="00132227">
            <w:pPr>
              <w:pStyle w:val="ListParagraph"/>
              <w:pPrChange w:id="1795" w:author="Andrew Fryer (@DEEPFAT)" w:date="2017-07-03T08:01:00Z">
                <w:pPr>
                  <w:numPr>
                    <w:numId w:val="45"/>
                  </w:numPr>
                  <w:spacing w:after="0" w:line="239" w:lineRule="auto"/>
                  <w:ind w:left="361" w:hanging="360"/>
                </w:pPr>
              </w:pPrChange>
            </w:pPr>
            <w:r>
              <w:t xml:space="preserve">You can allow recipients to share this dashboards with other team members. If you do not want the users to re-share, please deselect the </w:t>
            </w:r>
          </w:p>
          <w:p w14:paraId="44144C06" w14:textId="77777777" w:rsidR="00DE08F4" w:rsidRDefault="00132227">
            <w:pPr>
              <w:pStyle w:val="ListParagraph"/>
              <w:pPrChange w:id="1796" w:author="Andrew Fryer (@DEEPFAT)" w:date="2017-07-03T08:01:00Z">
                <w:pPr>
                  <w:spacing w:after="0" w:line="239" w:lineRule="auto"/>
                  <w:ind w:left="361" w:firstLine="0"/>
                </w:pPr>
              </w:pPrChange>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0B5E965A" w:rsidR="00DE08F4" w:rsidRDefault="00132227">
            <w:pPr>
              <w:spacing w:after="0" w:line="239" w:lineRule="auto"/>
              <w:ind w:left="0" w:firstLine="0"/>
              <w:rPr>
                <w:ins w:id="1797" w:author="Andrew Fryer (@DEEPFAT)" w:date="2017-07-03T08:02:00Z"/>
              </w:rPr>
              <w:pPrChange w:id="1798" w:author="Andrew Fryer (@DEEPFAT)" w:date="2017-07-03T08:02:00Z">
                <w:pPr>
                  <w:spacing w:after="0" w:line="239" w:lineRule="auto"/>
                  <w:ind w:left="361" w:firstLine="0"/>
                </w:pPr>
              </w:pPrChange>
            </w:pPr>
            <w:r>
              <w:t xml:space="preserve">Note: The Power BI service sends an email on your behalf. Once the recipient accepts the invite the user will get a read only copy of the dashboard and will see any changes to the dashboard you make periodically.  </w:t>
            </w:r>
          </w:p>
          <w:p w14:paraId="46BABAFC" w14:textId="04A4298C" w:rsidR="00D17059" w:rsidDel="00D17059" w:rsidRDefault="00D17059">
            <w:pPr>
              <w:spacing w:after="0" w:line="239" w:lineRule="auto"/>
              <w:ind w:left="0" w:firstLine="0"/>
              <w:rPr>
                <w:del w:id="1799" w:author="Andrew Fryer (@DEEPFAT)" w:date="2017-07-03T08:02:00Z"/>
              </w:rPr>
              <w:pPrChange w:id="1800" w:author="Andrew Fryer (@DEEPFAT)" w:date="2017-07-03T08:02:00Z">
                <w:pPr>
                  <w:spacing w:after="0" w:line="239" w:lineRule="auto"/>
                  <w:ind w:left="361" w:firstLine="0"/>
                </w:pPr>
              </w:pPrChange>
            </w:pPr>
          </w:p>
          <w:p w14:paraId="62229521" w14:textId="77777777" w:rsidR="00D17059" w:rsidRDefault="00D17059">
            <w:pPr>
              <w:spacing w:after="0" w:line="259" w:lineRule="auto"/>
              <w:ind w:left="361" w:firstLine="0"/>
              <w:rPr>
                <w:ins w:id="1801" w:author="Andrew Fryer (@DEEPFAT)" w:date="2017-07-03T08:02:00Z"/>
              </w:rPr>
            </w:pPr>
          </w:p>
          <w:p w14:paraId="62AD5C02" w14:textId="28DA84BA" w:rsidR="00DE08F4" w:rsidRDefault="00132227">
            <w:pPr>
              <w:spacing w:after="0" w:line="259" w:lineRule="auto"/>
              <w:ind w:left="0" w:firstLine="0"/>
              <w:pPrChange w:id="1802" w:author="Andrew Fryer (@DEEPFAT)" w:date="2017-07-03T08:02:00Z">
                <w:pPr>
                  <w:spacing w:after="0" w:line="259" w:lineRule="auto"/>
                  <w:ind w:left="361" w:firstLine="0"/>
                </w:pPr>
              </w:pPrChange>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0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76"/>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1804" w:name="_Toc429567326"/>
      <w:r>
        <w:br w:type="page"/>
      </w:r>
    </w:p>
    <w:p w14:paraId="0ECB9645" w14:textId="78207673" w:rsidR="00DE08F4" w:rsidRDefault="00132227">
      <w:pPr>
        <w:pStyle w:val="Heading2"/>
        <w:ind w:left="-5"/>
      </w:pPr>
      <w:r>
        <w:lastRenderedPageBreak/>
        <w:t>Refreshing data on the Dashboard</w:t>
      </w:r>
      <w:bookmarkEnd w:id="1804"/>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1"/>
        <w:tblW w:w="14024" w:type="dxa"/>
        <w:tblInd w:w="5" w:type="dxa"/>
        <w:tblLayout w:type="fixed"/>
        <w:tblCellMar>
          <w:top w:w="124" w:type="dxa"/>
          <w:left w:w="107" w:type="dxa"/>
          <w:right w:w="72" w:type="dxa"/>
        </w:tblCellMar>
        <w:tblLook w:val="04A0" w:firstRow="1" w:lastRow="0" w:firstColumn="1" w:lastColumn="0" w:noHBand="0" w:noVBand="1"/>
        <w:tblPrChange w:id="1805" w:author="Andrew Fryer (@DEEPFAT)" w:date="2017-06-12T02:32:00Z">
          <w:tblPr>
            <w:tblStyle w:val="TableGrid1"/>
            <w:tblW w:w="14024" w:type="dxa"/>
            <w:tblInd w:w="5" w:type="dxa"/>
            <w:tblLayout w:type="fixed"/>
            <w:tblCellMar>
              <w:top w:w="124" w:type="dxa"/>
              <w:left w:w="107" w:type="dxa"/>
              <w:right w:w="72" w:type="dxa"/>
            </w:tblCellMar>
            <w:tblLook w:val="04A0" w:firstRow="1" w:lastRow="0" w:firstColumn="1" w:lastColumn="0" w:noHBand="0" w:noVBand="1"/>
          </w:tblPr>
        </w:tblPrChange>
      </w:tblPr>
      <w:tblGrid>
        <w:gridCol w:w="5519"/>
        <w:gridCol w:w="8505"/>
        <w:tblGridChange w:id="1806">
          <w:tblGrid>
            <w:gridCol w:w="360"/>
            <w:gridCol w:w="360"/>
          </w:tblGrid>
        </w:tblGridChange>
      </w:tblGrid>
      <w:tr w:rsidR="00DE08F4" w14:paraId="245C4E69" w14:textId="77777777" w:rsidTr="2F252EEF">
        <w:trPr>
          <w:trHeight w:val="3627"/>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07"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140DC8E7" w14:textId="63C010B7" w:rsidR="00DE08F4" w:rsidRDefault="00132227">
            <w:pPr>
              <w:pStyle w:val="ListParagraph"/>
              <w:numPr>
                <w:ilvl w:val="0"/>
                <w:numId w:val="144"/>
              </w:numPr>
              <w:pPrChange w:id="1808" w:author="Andrew Fryer (@DEEPFAT)" w:date="2017-07-03T08:04:00Z">
                <w:pPr>
                  <w:spacing w:after="0" w:line="259" w:lineRule="auto"/>
                  <w:ind w:left="361" w:right="349" w:hanging="360"/>
                  <w:jc w:val="both"/>
                </w:pPr>
              </w:pPrChange>
            </w:pPr>
            <w:del w:id="1809" w:author="Andrew Fryer (@DEEPFAT)" w:date="2017-07-03T08:04:00Z">
              <w:r w:rsidDel="00D17059">
                <w:delText>1.</w:delText>
              </w:r>
              <w:r w:rsidRPr="00D17059" w:rsidDel="00D17059">
                <w:rPr>
                  <w:rFonts w:ascii="Arial" w:eastAsia="Arial" w:hAnsi="Arial" w:cs="Arial"/>
                </w:rPr>
                <w:delText xml:space="preserve"> </w:delText>
              </w:r>
            </w:del>
            <w:r>
              <w:t xml:space="preserve">Go to </w:t>
            </w:r>
            <w:r w:rsidR="00204EF9" w:rsidRPr="00D17059">
              <w:fldChar w:fldCharType="begin"/>
            </w:r>
            <w:r w:rsidR="00204EF9">
              <w:instrText xml:space="preserve"> HYPERLINK "http://app.powerbi.com/" \h </w:instrText>
            </w:r>
            <w:r w:rsidR="00204EF9" w:rsidRPr="00D17059">
              <w:fldChar w:fldCharType="separate"/>
            </w:r>
            <w:r w:rsidRPr="00D17059">
              <w:rPr>
                <w:color w:val="0563C1"/>
                <w:u w:val="single" w:color="0563C1"/>
              </w:rPr>
              <w:t>http://app.powerbi.com</w:t>
            </w:r>
            <w:r w:rsidR="00204EF9" w:rsidRPr="00D17059">
              <w:rPr>
                <w:color w:val="0563C1"/>
                <w:u w:val="single" w:color="0563C1"/>
                <w:rPrChange w:id="1810" w:author="Andrew Fryer (@DEEPFAT)" w:date="2017-07-03T08:04:00Z">
                  <w:rPr>
                    <w:color w:val="0563C1"/>
                    <w:u w:val="single" w:color="0563C1"/>
                  </w:rPr>
                </w:rPrChange>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and download and install the Personal Gateway</w:t>
            </w:r>
            <w:ins w:id="1811" w:author="Andrew Fryer (@DEEPFAT)" w:date="2017-07-03T08:02:00Z">
              <w:r w:rsidR="00D17059">
                <w:t xml:space="preserve"> </w:t>
              </w:r>
            </w:ins>
            <w:del w:id="1812" w:author="Andrew Fryer (@DEEPFAT)" w:date="2017-07-03T08:02:00Z">
              <w:r w:rsidDel="00D17059">
                <w:delText xml:space="preserve">  </w:delText>
              </w:r>
            </w:del>
            <w:r>
              <w:t xml:space="preserve">as shown in the Figure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13"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77"/>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2F252EEF">
        <w:trPr>
          <w:trHeight w:val="1160"/>
        </w:trPr>
        <w:tc>
          <w:tcPr>
            <w:tcW w:w="55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4" w:author="Andrew Fryer (@DEEPFAT)" w:date="2017-06-12T02:32:00Z">
              <w:tcPr>
                <w:tcW w:w="5519" w:type="dxa"/>
                <w:tcBorders>
                  <w:top w:val="single" w:sz="4" w:space="0" w:color="000000"/>
                  <w:left w:val="single" w:sz="4" w:space="0" w:color="000000"/>
                  <w:bottom w:val="single" w:sz="4" w:space="0" w:color="000000"/>
                  <w:right w:val="single" w:sz="4" w:space="0" w:color="000000"/>
                </w:tcBorders>
              </w:tcPr>
            </w:tcPrChange>
          </w:tcPr>
          <w:p w14:paraId="0438CC85" w14:textId="77777777" w:rsidR="00DE08F4" w:rsidRDefault="00132227">
            <w:pPr>
              <w:pStyle w:val="ListParagraph"/>
              <w:pPrChange w:id="1815" w:author="Andrew Fryer (@DEEPFAT)" w:date="2017-07-03T08:04:00Z">
                <w:pPr>
                  <w:spacing w:after="0" w:line="259" w:lineRule="auto"/>
                  <w:ind w:left="361" w:hanging="360"/>
                </w:pPr>
              </w:pPrChange>
            </w:pPr>
            <w:del w:id="1816" w:author="Andrew Fryer (@DEEPFAT)" w:date="2017-07-03T08:04:00Z">
              <w:r w:rsidDel="00D17059">
                <w:delText>2.</w:delText>
              </w:r>
              <w:r w:rsidRPr="00D17059" w:rsidDel="00D17059">
                <w:rPr>
                  <w:rPrChange w:id="1817" w:author="Andrew Fryer (@DEEPFAT)" w:date="2017-07-03T08:04:00Z">
                    <w:rPr>
                      <w:rFonts w:ascii="Arial" w:eastAsia="Arial" w:hAnsi="Arial" w:cs="Arial"/>
                    </w:rPr>
                  </w:rPrChange>
                </w:rPr>
                <w:delText xml:space="preserve"> </w:delText>
              </w:r>
            </w:del>
            <w:r>
              <w:t xml:space="preserve">Click on Run once the download is complete.  </w:t>
            </w:r>
          </w:p>
        </w:tc>
        <w:tc>
          <w:tcPr>
            <w:tcW w:w="85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18" w:author="Andrew Fryer (@DEEPFAT)" w:date="2017-06-12T02:32:00Z">
              <w:tcPr>
                <w:tcW w:w="8505" w:type="dxa"/>
                <w:tcBorders>
                  <w:top w:val="single" w:sz="4" w:space="0" w:color="000000"/>
                  <w:left w:val="single" w:sz="4" w:space="0" w:color="000000"/>
                  <w:bottom w:val="single" w:sz="4" w:space="0" w:color="000000"/>
                  <w:right w:val="single" w:sz="4" w:space="0" w:color="000000"/>
                </w:tcBorders>
              </w:tcPr>
            </w:tcPrChange>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78"/>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1"/>
        <w:tblW w:w="14024" w:type="dxa"/>
        <w:tblInd w:w="5" w:type="dxa"/>
        <w:tblCellMar>
          <w:top w:w="122" w:type="dxa"/>
          <w:left w:w="107" w:type="dxa"/>
          <w:right w:w="115" w:type="dxa"/>
        </w:tblCellMar>
        <w:tblLook w:val="04A0" w:firstRow="1" w:lastRow="0" w:firstColumn="1" w:lastColumn="0" w:noHBand="0" w:noVBand="1"/>
        <w:tblPrChange w:id="1819" w:author="Andrew Fryer (@DEEPFAT)" w:date="2017-06-12T02:32:00Z">
          <w:tblPr>
            <w:tblStyle w:val="TableGrid1"/>
            <w:tblW w:w="14024" w:type="dxa"/>
            <w:tblInd w:w="5" w:type="dxa"/>
            <w:tblCellMar>
              <w:top w:w="122" w:type="dxa"/>
              <w:left w:w="107" w:type="dxa"/>
              <w:right w:w="115" w:type="dxa"/>
            </w:tblCellMar>
            <w:tblLook w:val="04A0" w:firstRow="1" w:lastRow="0" w:firstColumn="1" w:lastColumn="0" w:noHBand="0" w:noVBand="1"/>
          </w:tblPr>
        </w:tblPrChange>
      </w:tblPr>
      <w:tblGrid>
        <w:gridCol w:w="5377"/>
        <w:gridCol w:w="8647"/>
        <w:tblGridChange w:id="1820">
          <w:tblGrid>
            <w:gridCol w:w="360"/>
            <w:gridCol w:w="360"/>
          </w:tblGrid>
        </w:tblGridChange>
      </w:tblGrid>
      <w:tr w:rsidR="00DE08F4" w14:paraId="50FF92FB" w14:textId="77777777" w:rsidTr="2F252EEF">
        <w:trPr>
          <w:trHeight w:val="3819"/>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1"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375E0474" w14:textId="2EED3A17" w:rsidR="00DE08F4" w:rsidRDefault="00132227">
            <w:pPr>
              <w:pStyle w:val="ListParagraph"/>
              <w:pPrChange w:id="1822" w:author="Andrew Fryer (@DEEPFAT)" w:date="2017-07-03T08:04:00Z">
                <w:pPr>
                  <w:spacing w:after="0" w:line="259" w:lineRule="auto"/>
                  <w:ind w:left="361" w:hanging="360"/>
                </w:pPr>
              </w:pPrChange>
            </w:pPr>
            <w:del w:id="1823" w:author="Andrew Fryer (@DEEPFAT)" w:date="2017-07-03T08:04:00Z">
              <w:r w:rsidDel="00D17059">
                <w:lastRenderedPageBreak/>
                <w:delText>3.</w:delText>
              </w:r>
              <w:r w:rsidDel="00D17059">
                <w:rPr>
                  <w:rFonts w:ascii="Arial" w:eastAsia="Arial" w:hAnsi="Arial" w:cs="Arial"/>
                </w:rPr>
                <w:delText xml:space="preserve"> </w:delText>
              </w:r>
            </w:del>
            <w:r>
              <w:t xml:space="preserve">Once the Personal Gateway preparation steps are completed click on Next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2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79"/>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2F252EEF">
        <w:trPr>
          <w:trHeight w:val="3790"/>
        </w:trPr>
        <w:tc>
          <w:tcPr>
            <w:tcW w:w="5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5" w:author="Andrew Fryer (@DEEPFAT)" w:date="2017-06-12T02:32:00Z">
              <w:tcPr>
                <w:tcW w:w="5377" w:type="dxa"/>
                <w:tcBorders>
                  <w:top w:val="single" w:sz="4" w:space="0" w:color="000000"/>
                  <w:left w:val="single" w:sz="4" w:space="0" w:color="000000"/>
                  <w:bottom w:val="single" w:sz="4" w:space="0" w:color="000000"/>
                  <w:right w:val="single" w:sz="4" w:space="0" w:color="000000"/>
                </w:tcBorders>
              </w:tcPr>
            </w:tcPrChange>
          </w:tcPr>
          <w:p w14:paraId="77B6995F" w14:textId="77777777" w:rsidR="00DE08F4" w:rsidRDefault="00132227">
            <w:pPr>
              <w:pStyle w:val="ListParagraph"/>
              <w:pPrChange w:id="1826" w:author="Andrew Fryer (@DEEPFAT)" w:date="2017-07-03T08:04:00Z">
                <w:pPr>
                  <w:numPr>
                    <w:numId w:val="46"/>
                  </w:numPr>
                  <w:spacing w:after="34" w:line="239" w:lineRule="auto"/>
                  <w:ind w:left="361" w:hanging="360"/>
                </w:pPr>
              </w:pPrChange>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pPr>
              <w:pStyle w:val="ListParagraph"/>
              <w:pPrChange w:id="1827" w:author="Andrew Fryer (@DEEPFAT)" w:date="2017-07-03T08:04:00Z">
                <w:pPr>
                  <w:numPr>
                    <w:numId w:val="46"/>
                  </w:numPr>
                  <w:spacing w:after="0" w:line="259" w:lineRule="auto"/>
                  <w:ind w:left="361" w:hanging="360"/>
                </w:pPr>
              </w:pPrChange>
            </w:pPr>
            <w:r>
              <w:t xml:space="preserve">Click Next in this dialog.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28"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80"/>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1"/>
        <w:tblW w:w="13882" w:type="dxa"/>
        <w:tblInd w:w="5" w:type="dxa"/>
        <w:tblCellMar>
          <w:top w:w="121" w:type="dxa"/>
          <w:left w:w="107" w:type="dxa"/>
          <w:right w:w="79" w:type="dxa"/>
        </w:tblCellMar>
        <w:tblLook w:val="04A0" w:firstRow="1" w:lastRow="0" w:firstColumn="1" w:lastColumn="0" w:noHBand="0" w:noVBand="1"/>
        <w:tblPrChange w:id="1829" w:author="Andrew Fryer (@DEEPFAT)" w:date="2017-06-12T02:32:00Z">
          <w:tblPr>
            <w:tblStyle w:val="TableGrid1"/>
            <w:tblW w:w="13882" w:type="dxa"/>
            <w:tblInd w:w="5" w:type="dxa"/>
            <w:tblCellMar>
              <w:top w:w="121" w:type="dxa"/>
              <w:left w:w="107" w:type="dxa"/>
              <w:right w:w="79" w:type="dxa"/>
            </w:tblCellMar>
            <w:tblLook w:val="04A0" w:firstRow="1" w:lastRow="0" w:firstColumn="1" w:lastColumn="0" w:noHBand="0" w:noVBand="1"/>
          </w:tblPr>
        </w:tblPrChange>
      </w:tblPr>
      <w:tblGrid>
        <w:gridCol w:w="5235"/>
        <w:gridCol w:w="8647"/>
        <w:tblGridChange w:id="1830">
          <w:tblGrid>
            <w:gridCol w:w="360"/>
            <w:gridCol w:w="360"/>
          </w:tblGrid>
        </w:tblGridChange>
      </w:tblGrid>
      <w:tr w:rsidR="00DE08F4" w14:paraId="109F0839" w14:textId="77777777" w:rsidTr="2F252EEF">
        <w:trPr>
          <w:trHeight w:val="445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D4AD018" w14:textId="77777777" w:rsidR="00DE08F4" w:rsidRDefault="00132227">
            <w:pPr>
              <w:pStyle w:val="ListParagraph"/>
              <w:pPrChange w:id="1832" w:author="Andrew Fryer (@DEEPFAT)" w:date="2017-07-03T08:05:00Z">
                <w:pPr>
                  <w:spacing w:after="0" w:line="259" w:lineRule="auto"/>
                  <w:ind w:left="361" w:hanging="360"/>
                </w:pPr>
              </w:pPrChange>
            </w:pPr>
            <w:del w:id="1833" w:author="Andrew Fryer (@DEEPFAT)" w:date="2017-07-03T08:05:00Z">
              <w:r w:rsidDel="00D17059">
                <w:lastRenderedPageBreak/>
                <w:delText>6.</w:delText>
              </w:r>
              <w:r w:rsidRPr="00D17059" w:rsidDel="00D17059">
                <w:rPr>
                  <w:rPrChange w:id="1834" w:author="Andrew Fryer (@DEEPFAT)" w:date="2017-07-03T08:05:00Z">
                    <w:rPr>
                      <w:rFonts w:ascii="Arial" w:eastAsia="Arial" w:hAnsi="Arial" w:cs="Arial"/>
                    </w:rPr>
                  </w:rPrChange>
                </w:rPr>
                <w:delText xml:space="preserve"> </w:delText>
              </w:r>
            </w:del>
            <w:r>
              <w:t xml:space="preserve">Read the privacy statement and accept the terms in the License Agreement as shown in the figure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81"/>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2F252EEF">
        <w:trPr>
          <w:trHeight w:val="434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400B2463" w14:textId="77777777" w:rsidR="00DE08F4" w:rsidRDefault="00132227">
            <w:pPr>
              <w:pStyle w:val="ListParagraph"/>
              <w:pPrChange w:id="1837" w:author="Andrew Fryer (@DEEPFAT)" w:date="2017-07-03T08:05:00Z">
                <w:pPr>
                  <w:spacing w:after="0" w:line="259" w:lineRule="auto"/>
                  <w:ind w:left="361" w:hanging="360"/>
                </w:pPr>
              </w:pPrChange>
            </w:pPr>
            <w:del w:id="1838" w:author="Andrew Fryer (@DEEPFAT)" w:date="2017-07-03T08:05:00Z">
              <w:r w:rsidDel="00D17059">
                <w:delText>7.</w:delText>
              </w:r>
              <w:r w:rsidDel="00D17059">
                <w:rPr>
                  <w:rFonts w:ascii="Arial" w:eastAsia="Arial" w:hAnsi="Arial" w:cs="Arial"/>
                </w:rPr>
                <w:delText xml:space="preserve"> </w:delText>
              </w:r>
            </w:del>
            <w:r>
              <w:t xml:space="preserve">Select the default install path for the gateway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3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82"/>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1"/>
        <w:tblW w:w="13882" w:type="dxa"/>
        <w:tblInd w:w="5" w:type="dxa"/>
        <w:tblCellMar>
          <w:top w:w="121" w:type="dxa"/>
          <w:left w:w="107" w:type="dxa"/>
          <w:right w:w="115" w:type="dxa"/>
        </w:tblCellMar>
        <w:tblLook w:val="04A0" w:firstRow="1" w:lastRow="0" w:firstColumn="1" w:lastColumn="0" w:noHBand="0" w:noVBand="1"/>
        <w:tblPrChange w:id="1840" w:author="Andrew Fryer (@DEEPFAT)" w:date="2017-06-12T02:32:00Z">
          <w:tblPr>
            <w:tblStyle w:val="TableGrid1"/>
            <w:tblW w:w="13882" w:type="dxa"/>
            <w:tblInd w:w="5" w:type="dxa"/>
            <w:tblCellMar>
              <w:top w:w="121" w:type="dxa"/>
              <w:left w:w="107" w:type="dxa"/>
              <w:right w:w="115" w:type="dxa"/>
            </w:tblCellMar>
            <w:tblLook w:val="04A0" w:firstRow="1" w:lastRow="0" w:firstColumn="1" w:lastColumn="0" w:noHBand="0" w:noVBand="1"/>
          </w:tblPr>
        </w:tblPrChange>
      </w:tblPr>
      <w:tblGrid>
        <w:gridCol w:w="5235"/>
        <w:gridCol w:w="8647"/>
        <w:tblGridChange w:id="1841">
          <w:tblGrid>
            <w:gridCol w:w="360"/>
            <w:gridCol w:w="360"/>
          </w:tblGrid>
        </w:tblGridChange>
      </w:tblGrid>
      <w:tr w:rsidR="00DE08F4" w14:paraId="3C68EF21" w14:textId="77777777" w:rsidTr="2F252EEF">
        <w:trPr>
          <w:trHeight w:val="401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C173337" w14:textId="17176124" w:rsidR="00DE08F4" w:rsidRDefault="00132227">
            <w:pPr>
              <w:pStyle w:val="ListParagraph"/>
              <w:pPrChange w:id="1843" w:author="Andrew Fryer (@DEEPFAT)" w:date="2017-07-03T08:05:00Z">
                <w:pPr>
                  <w:spacing w:after="0" w:line="259" w:lineRule="auto"/>
                  <w:ind w:left="361" w:hanging="360"/>
                </w:pPr>
              </w:pPrChange>
            </w:pPr>
            <w:del w:id="1844" w:author="Andrew Fryer (@DEEPFAT)" w:date="2017-07-03T08:05:00Z">
              <w:r w:rsidDel="00D17059">
                <w:lastRenderedPageBreak/>
                <w:delText>8.</w:delText>
              </w:r>
              <w:r w:rsidDel="00D17059">
                <w:rPr>
                  <w:rFonts w:ascii="Arial" w:eastAsia="Arial" w:hAnsi="Arial" w:cs="Arial"/>
                </w:rPr>
                <w:delText xml:space="preserve"> </w:delText>
              </w:r>
            </w:del>
            <w:r>
              <w:t xml:space="preserve">After the installation is complete click on Launch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4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83"/>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2F252EEF">
        <w:trPr>
          <w:trHeight w:val="41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A9A2F" w14:textId="77777777" w:rsidR="00DE08F4" w:rsidRDefault="00132227">
            <w:pPr>
              <w:pStyle w:val="ListParagraph"/>
              <w:pPrChange w:id="1847" w:author="Andrew Fryer (@DEEPFAT)" w:date="2017-07-03T08:05:00Z">
                <w:pPr>
                  <w:numPr>
                    <w:numId w:val="47"/>
                  </w:numPr>
                  <w:spacing w:after="12" w:line="259" w:lineRule="auto"/>
                  <w:ind w:left="361" w:hanging="360"/>
                </w:pPr>
              </w:pPrChange>
            </w:pPr>
            <w:r>
              <w:t xml:space="preserve">Click on sign in to Power BI. </w:t>
            </w:r>
          </w:p>
          <w:p w14:paraId="4BE9C4B5" w14:textId="77777777" w:rsidR="00DE08F4" w:rsidRDefault="00132227">
            <w:pPr>
              <w:pStyle w:val="ListParagraph"/>
              <w:pPrChange w:id="1848" w:author="Andrew Fryer (@DEEPFAT)" w:date="2017-07-03T08:05:00Z">
                <w:pPr>
                  <w:numPr>
                    <w:numId w:val="47"/>
                  </w:numPr>
                  <w:spacing w:after="0" w:line="259" w:lineRule="auto"/>
                  <w:ind w:left="361" w:hanging="360"/>
                </w:pPr>
              </w:pPrChange>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4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84"/>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1"/>
        <w:tblW w:w="13882" w:type="dxa"/>
        <w:tblInd w:w="5" w:type="dxa"/>
        <w:tblCellMar>
          <w:top w:w="125" w:type="dxa"/>
          <w:left w:w="107" w:type="dxa"/>
          <w:right w:w="81" w:type="dxa"/>
        </w:tblCellMar>
        <w:tblLook w:val="04A0" w:firstRow="1" w:lastRow="0" w:firstColumn="1" w:lastColumn="0" w:noHBand="0" w:noVBand="1"/>
        <w:tblPrChange w:id="1850" w:author="Andrew Fryer (@DEEPFAT)" w:date="2017-06-12T02:32:00Z">
          <w:tblPr>
            <w:tblStyle w:val="TableGrid1"/>
            <w:tblW w:w="13882" w:type="dxa"/>
            <w:tblInd w:w="5" w:type="dxa"/>
            <w:tblCellMar>
              <w:top w:w="125" w:type="dxa"/>
              <w:left w:w="107" w:type="dxa"/>
              <w:right w:w="81" w:type="dxa"/>
            </w:tblCellMar>
            <w:tblLook w:val="04A0" w:firstRow="1" w:lastRow="0" w:firstColumn="1" w:lastColumn="0" w:noHBand="0" w:noVBand="1"/>
          </w:tblPr>
        </w:tblPrChange>
      </w:tblPr>
      <w:tblGrid>
        <w:gridCol w:w="5235"/>
        <w:gridCol w:w="8647"/>
        <w:tblGridChange w:id="1851">
          <w:tblGrid>
            <w:gridCol w:w="360"/>
            <w:gridCol w:w="360"/>
          </w:tblGrid>
        </w:tblGridChange>
      </w:tblGrid>
      <w:tr w:rsidR="00DE08F4" w14:paraId="5F26BF90" w14:textId="77777777" w:rsidTr="2F252EEF">
        <w:trPr>
          <w:trHeight w:val="446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7487B13" w14:textId="77777777" w:rsidR="00DE08F4" w:rsidRDefault="00132227">
            <w:pPr>
              <w:pStyle w:val="ListParagraph"/>
              <w:pPrChange w:id="1853" w:author="Andrew Fryer (@DEEPFAT)" w:date="2017-07-03T08:06:00Z">
                <w:pPr>
                  <w:spacing w:after="0" w:line="259" w:lineRule="auto"/>
                  <w:ind w:left="361" w:hanging="360"/>
                </w:pPr>
              </w:pPrChange>
            </w:pPr>
            <w:del w:id="1854" w:author="Andrew Fryer (@DEEPFAT)" w:date="2017-07-03T08:06:00Z">
              <w:r w:rsidDel="00D17059">
                <w:lastRenderedPageBreak/>
                <w:delText>11.</w:delText>
              </w:r>
              <w:r w:rsidDel="00D17059">
                <w:rPr>
                  <w:rFonts w:ascii="Arial" w:eastAsia="Arial" w:hAnsi="Arial" w:cs="Arial"/>
                </w:rPr>
                <w:delText xml:space="preserve"> </w:delText>
              </w:r>
            </w:del>
            <w:r>
              <w:t xml:space="preserve">Enter your windows credentials for the Personal gateway service to run and click Next.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5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85"/>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2F252EEF">
        <w:trPr>
          <w:trHeight w:val="425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C8FE049" w14:textId="77777777" w:rsidR="00DE08F4" w:rsidRDefault="00132227">
            <w:pPr>
              <w:pStyle w:val="ListParagraph"/>
              <w:pPrChange w:id="1857" w:author="Andrew Fryer (@DEEPFAT)" w:date="2017-07-03T08:06:00Z">
                <w:pPr>
                  <w:numPr>
                    <w:numId w:val="48"/>
                  </w:numPr>
                  <w:spacing w:after="36" w:line="237" w:lineRule="auto"/>
                  <w:ind w:left="361" w:hanging="360"/>
                </w:pPr>
              </w:pPrChange>
            </w:pPr>
            <w:r>
              <w:t xml:space="preserve">Once you see a successful install of the Personal gateway click Finish. </w:t>
            </w:r>
          </w:p>
          <w:p w14:paraId="669C3CB7" w14:textId="77777777" w:rsidR="00DE08F4" w:rsidRDefault="00132227">
            <w:pPr>
              <w:pStyle w:val="ListParagraph"/>
              <w:pPrChange w:id="1858" w:author="Andrew Fryer (@DEEPFAT)" w:date="2017-07-03T08:06:00Z">
                <w:pPr>
                  <w:numPr>
                    <w:numId w:val="48"/>
                  </w:numPr>
                  <w:spacing w:after="0" w:line="259" w:lineRule="auto"/>
                  <w:ind w:left="361" w:hanging="360"/>
                </w:pPr>
              </w:pPrChange>
            </w:pPr>
            <w:r>
              <w:t xml:space="preserve">At this time the Personal Gateway has been setup for you to refresh your on premises source data.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5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86"/>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1"/>
        <w:tblW w:w="13882" w:type="dxa"/>
        <w:tblInd w:w="5" w:type="dxa"/>
        <w:tblCellMar>
          <w:top w:w="121" w:type="dxa"/>
          <w:left w:w="107" w:type="dxa"/>
          <w:right w:w="61" w:type="dxa"/>
        </w:tblCellMar>
        <w:tblLook w:val="04A0" w:firstRow="1" w:lastRow="0" w:firstColumn="1" w:lastColumn="0" w:noHBand="0" w:noVBand="1"/>
        <w:tblPrChange w:id="1860" w:author="Andrew Fryer (@DEEPFAT)" w:date="2017-06-12T02:32:00Z">
          <w:tblPr>
            <w:tblStyle w:val="TableGrid1"/>
            <w:tblW w:w="13882" w:type="dxa"/>
            <w:tblInd w:w="5" w:type="dxa"/>
            <w:tblCellMar>
              <w:top w:w="121" w:type="dxa"/>
              <w:left w:w="107" w:type="dxa"/>
              <w:right w:w="61" w:type="dxa"/>
            </w:tblCellMar>
            <w:tblLook w:val="04A0" w:firstRow="1" w:lastRow="0" w:firstColumn="1" w:lastColumn="0" w:noHBand="0" w:noVBand="1"/>
          </w:tblPr>
        </w:tblPrChange>
      </w:tblPr>
      <w:tblGrid>
        <w:gridCol w:w="5093"/>
        <w:gridCol w:w="8789"/>
        <w:tblGridChange w:id="1861">
          <w:tblGrid>
            <w:gridCol w:w="360"/>
            <w:gridCol w:w="360"/>
          </w:tblGrid>
        </w:tblGridChange>
      </w:tblGrid>
      <w:tr w:rsidR="00DE08F4" w14:paraId="35D28944" w14:textId="77777777" w:rsidTr="2F252EEF">
        <w:trPr>
          <w:trHeight w:val="239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2"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2C4C0536" w14:textId="77777777" w:rsidR="00DE08F4" w:rsidRDefault="00132227">
            <w:pPr>
              <w:pStyle w:val="ListParagraph"/>
              <w:pPrChange w:id="1863" w:author="Andrew Fryer (@DEEPFAT)" w:date="2017-07-03T08:06:00Z">
                <w:pPr>
                  <w:numPr>
                    <w:numId w:val="49"/>
                  </w:numPr>
                  <w:spacing w:after="34" w:line="239" w:lineRule="auto"/>
                  <w:ind w:left="361" w:right="10" w:hanging="360"/>
                </w:pPr>
              </w:pPrChange>
            </w:pPr>
            <w:r>
              <w:lastRenderedPageBreak/>
              <w:t xml:space="preserve">Go to </w:t>
            </w:r>
            <w:r w:rsidR="00204EF9">
              <w:fldChar w:fldCharType="begin"/>
            </w:r>
            <w:r w:rsidR="00204EF9">
              <w:instrText xml:space="preserve"> HYPERLINK "http://app.powerbi.com/" \h </w:instrText>
            </w:r>
            <w:r w:rsidR="00204EF9">
              <w:fldChar w:fldCharType="separate"/>
            </w:r>
            <w:r>
              <w:rPr>
                <w:color w:val="0563C1"/>
                <w:u w:val="single" w:color="0563C1"/>
              </w:rPr>
              <w:t>http://app.powerbi.com</w:t>
            </w:r>
            <w:r w:rsidR="00204EF9">
              <w:rPr>
                <w:color w:val="0563C1"/>
                <w:u w:val="single" w:color="0563C1"/>
              </w:rPr>
              <w:fldChar w:fldCharType="end"/>
            </w:r>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service URL provided by the instructor.  </w:t>
            </w:r>
          </w:p>
          <w:p w14:paraId="7B70C440" w14:textId="77777777" w:rsidR="00DE08F4" w:rsidRDefault="00132227">
            <w:pPr>
              <w:pStyle w:val="ListParagraph"/>
              <w:pPrChange w:id="1864" w:author="Andrew Fryer (@DEEPFAT)" w:date="2017-07-03T08:06:00Z">
                <w:pPr>
                  <w:numPr>
                    <w:numId w:val="49"/>
                  </w:numPr>
                  <w:spacing w:after="0" w:line="259" w:lineRule="auto"/>
                  <w:ind w:left="361" w:right="10" w:hanging="360"/>
                </w:pPr>
              </w:pPrChange>
            </w:pPr>
            <w:r>
              <w:t xml:space="preserve">Under the DataSet section locate the data set called DIAD-ReportFinal, click on the ellipses … and click on Schedule Refresh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65"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87"/>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2F252EEF">
        <w:trPr>
          <w:trHeight w:val="545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866"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68E8B47E" w14:textId="77777777" w:rsidR="00DE08F4" w:rsidRDefault="00132227">
            <w:pPr>
              <w:pStyle w:val="ListParagraph"/>
              <w:pPrChange w:id="1867" w:author="Andrew Fryer (@DEEPFAT)" w:date="2017-07-03T08:06:00Z">
                <w:pPr>
                  <w:numPr>
                    <w:numId w:val="50"/>
                  </w:numPr>
                  <w:spacing w:after="36" w:line="237" w:lineRule="auto"/>
                  <w:ind w:left="361" w:hanging="360"/>
                </w:pPr>
              </w:pPrChange>
            </w:pPr>
            <w:r>
              <w:t xml:space="preserve">In the Settings page, you will see the dataset is selected. </w:t>
            </w:r>
          </w:p>
          <w:p w14:paraId="426127DB" w14:textId="77777777" w:rsidR="00DE08F4" w:rsidRDefault="00132227">
            <w:pPr>
              <w:pStyle w:val="ListParagraph"/>
              <w:pPrChange w:id="1868" w:author="Andrew Fryer (@DEEPFAT)" w:date="2017-07-03T08:06:00Z">
                <w:pPr>
                  <w:numPr>
                    <w:numId w:val="50"/>
                  </w:numPr>
                  <w:spacing w:after="34" w:line="239" w:lineRule="auto"/>
                  <w:ind w:left="361" w:hanging="360"/>
                </w:pPr>
              </w:pPrChange>
            </w:pPr>
            <w:r>
              <w:t xml:space="preserve">The Power BI service has detected that you have setup a Personal Gateway. If you expand the Gateway you will see the machine were Gateway is running. </w:t>
            </w:r>
          </w:p>
          <w:p w14:paraId="2442CD7C" w14:textId="77777777" w:rsidR="00DE08F4" w:rsidRDefault="00132227">
            <w:pPr>
              <w:pStyle w:val="ListParagraph"/>
              <w:pPrChange w:id="1869" w:author="Andrew Fryer (@DEEPFAT)" w:date="2017-07-03T08:06:00Z">
                <w:pPr>
                  <w:numPr>
                    <w:numId w:val="50"/>
                  </w:numPr>
                  <w:spacing w:after="29" w:line="242" w:lineRule="auto"/>
                  <w:ind w:left="361" w:hanging="360"/>
                </w:pPr>
              </w:pPrChange>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pPr>
              <w:pStyle w:val="ListParagraph"/>
              <w:pPrChange w:id="1870" w:author="Andrew Fryer (@DEEPFAT)" w:date="2017-07-03T08:06:00Z">
                <w:pPr>
                  <w:numPr>
                    <w:numId w:val="50"/>
                  </w:numPr>
                  <w:spacing w:after="34" w:line="239" w:lineRule="auto"/>
                  <w:ind w:left="361" w:hanging="360"/>
                </w:pPr>
              </w:pPrChange>
            </w:pPr>
            <w:r>
              <w:t xml:space="preserve">Click on Edit Credentials for File and in the Configure DIAD-ReportFinal dialog click Sign-in. </w:t>
            </w:r>
          </w:p>
          <w:p w14:paraId="57F6F7F8" w14:textId="77777777" w:rsidR="00DE08F4" w:rsidRDefault="00132227">
            <w:pPr>
              <w:pStyle w:val="ListParagraph"/>
              <w:pPrChange w:id="1871" w:author="Andrew Fryer (@DEEPFAT)" w:date="2017-07-03T08:06:00Z">
                <w:pPr>
                  <w:numPr>
                    <w:numId w:val="50"/>
                  </w:numPr>
                  <w:spacing w:after="0" w:line="240" w:lineRule="auto"/>
                  <w:ind w:left="361" w:hanging="360"/>
                </w:pPr>
              </w:pPrChange>
            </w:pPr>
            <w:r>
              <w:t>Click on the Edit Credentials for the Folder and in the Configure DIAD-</w:t>
            </w:r>
          </w:p>
          <w:p w14:paraId="3893D377" w14:textId="77777777" w:rsidR="00DE08F4" w:rsidRDefault="00132227">
            <w:pPr>
              <w:pStyle w:val="ListParagraph"/>
              <w:pPrChange w:id="1872" w:author="Andrew Fryer (@DEEPFAT)" w:date="2017-07-03T08:06:00Z">
                <w:pPr>
                  <w:spacing w:after="98" w:line="259" w:lineRule="auto"/>
                  <w:ind w:left="361" w:firstLine="0"/>
                </w:pPr>
              </w:pPrChange>
            </w:pPr>
            <w:r>
              <w:t xml:space="preserve">ReportFinal dialog again click Sign-in.  </w:t>
            </w:r>
          </w:p>
          <w:p w14:paraId="219CC6CF" w14:textId="77777777" w:rsidR="00F20360" w:rsidRDefault="00F20360">
            <w:pPr>
              <w:spacing w:after="0" w:line="259" w:lineRule="auto"/>
              <w:ind w:left="1" w:firstLine="0"/>
              <w:rPr>
                <w:ins w:id="1873" w:author="Andrew Fryer (@DEEPFAT)" w:date="2017-07-03T08:07:00Z"/>
              </w:rPr>
            </w:pPr>
          </w:p>
          <w:p w14:paraId="1A244510" w14:textId="39E5027A"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88"/>
                          <a:stretch>
                            <a:fillRect/>
                          </a:stretch>
                        </pic:blipFill>
                        <pic:spPr>
                          <a:xfrm>
                            <a:off x="0" y="0"/>
                            <a:ext cx="4288790" cy="3380105"/>
                          </a:xfrm>
                          <a:prstGeom prst="rect">
                            <a:avLst/>
                          </a:prstGeom>
                        </pic:spPr>
                      </pic:pic>
                    </a:graphicData>
                  </a:graphic>
                </wp:inline>
              </w:drawing>
            </w:r>
          </w:p>
        </w:tc>
      </w:tr>
      <w:tr w:rsidR="00DE08F4" w14:paraId="282CE8A8" w14:textId="77777777" w:rsidTr="2F252EEF">
        <w:trPr>
          <w:trHeight w:val="5588"/>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75"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184BDC14" w14:textId="5380C4A8" w:rsidR="00DE08F4" w:rsidRDefault="00132227">
            <w:pPr>
              <w:pStyle w:val="ListParagraph"/>
              <w:pPrChange w:id="1876" w:author="Andrew Fryer (@DEEPFAT)" w:date="2017-07-03T08:15:00Z">
                <w:pPr>
                  <w:numPr>
                    <w:numId w:val="51"/>
                  </w:numPr>
                  <w:spacing w:after="34" w:line="239" w:lineRule="auto"/>
                  <w:ind w:left="361" w:hanging="360"/>
                </w:pPr>
              </w:pPrChange>
            </w:pPr>
            <w:r>
              <w:lastRenderedPageBreak/>
              <w:t>After setting up the credentials, enable data refresh by moving the slider below “Keep your data up-to</w:t>
            </w:r>
            <w:ins w:id="1877" w:author="Andrew Fryer (@DEEPFAT)" w:date="2017-07-03T06:37:00Z">
              <w:r w:rsidR="00844933">
                <w:t>-</w:t>
              </w:r>
            </w:ins>
            <w:r>
              <w:t xml:space="preserve">date”. </w:t>
            </w:r>
          </w:p>
          <w:p w14:paraId="31469873" w14:textId="77777777" w:rsidR="00DE08F4" w:rsidRDefault="00132227">
            <w:pPr>
              <w:pStyle w:val="ListParagraph"/>
              <w:pPrChange w:id="1878" w:author="Andrew Fryer (@DEEPFAT)" w:date="2017-07-03T08:15:00Z">
                <w:pPr>
                  <w:numPr>
                    <w:numId w:val="51"/>
                  </w:numPr>
                  <w:spacing w:after="33" w:line="240" w:lineRule="auto"/>
                  <w:ind w:left="361" w:hanging="360"/>
                </w:pPr>
              </w:pPrChange>
            </w:pPr>
            <w:r>
              <w:t xml:space="preserve">Change the time zone to your time zone under “Time Zone” drop down. </w:t>
            </w:r>
          </w:p>
          <w:p w14:paraId="7C533B8E" w14:textId="77777777" w:rsidR="00DE08F4" w:rsidRDefault="00132227">
            <w:pPr>
              <w:pStyle w:val="ListParagraph"/>
              <w:pPrChange w:id="1879" w:author="Andrew Fryer (@DEEPFAT)" w:date="2017-07-03T08:15:00Z">
                <w:pPr>
                  <w:numPr>
                    <w:numId w:val="51"/>
                  </w:numPr>
                  <w:spacing w:after="33" w:line="239" w:lineRule="auto"/>
                  <w:ind w:left="361" w:hanging="360"/>
                </w:pPr>
              </w:pPrChange>
            </w:pPr>
            <w:r>
              <w:t xml:space="preserve">Data refresh can be scheduled on the hour or 30min. Change the time to the next available 30 min time slot but give 5 min to complete the next few steps. </w:t>
            </w:r>
          </w:p>
          <w:p w14:paraId="2020B73D" w14:textId="77777777" w:rsidR="00DE08F4" w:rsidRDefault="00132227">
            <w:pPr>
              <w:pStyle w:val="ListParagraph"/>
              <w:pPrChange w:id="1880" w:author="Andrew Fryer (@DEEPFAT)" w:date="2017-07-03T08:15:00Z">
                <w:pPr>
                  <w:numPr>
                    <w:numId w:val="51"/>
                  </w:numPr>
                  <w:spacing w:after="98" w:line="259" w:lineRule="auto"/>
                  <w:ind w:left="361" w:hanging="360"/>
                </w:pPr>
              </w:pPrChange>
            </w:pPr>
            <w:r>
              <w:t xml:space="preserve">Click Apply. </w:t>
            </w:r>
          </w:p>
          <w:p w14:paraId="3E88C702" w14:textId="77777777" w:rsidR="00F20360" w:rsidRDefault="00F20360">
            <w:pPr>
              <w:spacing w:after="0" w:line="259" w:lineRule="auto"/>
              <w:ind w:left="1" w:firstLine="0"/>
              <w:rPr>
                <w:ins w:id="1881" w:author="Andrew Fryer (@DEEPFAT)" w:date="2017-07-03T08:15:00Z"/>
              </w:rPr>
            </w:pPr>
          </w:p>
          <w:p w14:paraId="2222745B" w14:textId="4013469D" w:rsidR="00DE08F4" w:rsidRDefault="00132227">
            <w:pPr>
              <w:spacing w:after="0" w:line="259" w:lineRule="auto"/>
              <w:ind w:left="1" w:firstLine="0"/>
            </w:pPr>
            <w:r>
              <w:t xml:space="preserve">You have now setup automated refresh.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882"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89"/>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2F252EEF">
        <w:trPr>
          <w:trHeight w:val="2546"/>
        </w:trPr>
        <w:tc>
          <w:tcPr>
            <w:tcW w:w="5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3" w:author="Andrew Fryer (@DEEPFAT)" w:date="2017-06-12T02:32:00Z">
              <w:tcPr>
                <w:tcW w:w="5093" w:type="dxa"/>
                <w:tcBorders>
                  <w:top w:val="single" w:sz="4" w:space="0" w:color="000000"/>
                  <w:left w:val="single" w:sz="4" w:space="0" w:color="000000"/>
                  <w:bottom w:val="single" w:sz="4" w:space="0" w:color="000000"/>
                  <w:right w:val="single" w:sz="4" w:space="0" w:color="000000"/>
                </w:tcBorders>
              </w:tcPr>
            </w:tcPrChange>
          </w:tcPr>
          <w:p w14:paraId="5DE62C07" w14:textId="77777777" w:rsidR="00DE08F4" w:rsidRDefault="00132227">
            <w:pPr>
              <w:pStyle w:val="ListParagraph"/>
              <w:pPrChange w:id="1884" w:author="Andrew Fryer (@DEEPFAT)" w:date="2017-07-03T08:15:00Z">
                <w:pPr>
                  <w:numPr>
                    <w:numId w:val="52"/>
                  </w:numPr>
                  <w:spacing w:after="33" w:line="239" w:lineRule="auto"/>
                  <w:ind w:left="361" w:hanging="360"/>
                </w:pPr>
              </w:pPrChange>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pPr>
              <w:pStyle w:val="ListParagraph"/>
              <w:pPrChange w:id="1885" w:author="Andrew Fryer (@DEEPFAT)" w:date="2017-07-03T08:15:00Z">
                <w:pPr>
                  <w:numPr>
                    <w:numId w:val="52"/>
                  </w:numPr>
                  <w:spacing w:after="12" w:line="259" w:lineRule="auto"/>
                  <w:ind w:left="361" w:hanging="360"/>
                </w:pPr>
              </w:pPrChange>
            </w:pPr>
            <w:r>
              <w:t xml:space="preserve">Copy and paste this file to  </w:t>
            </w:r>
          </w:p>
          <w:p w14:paraId="7D5DC5CD" w14:textId="77777777" w:rsidR="00DE08F4" w:rsidRDefault="00132227">
            <w:pPr>
              <w:pStyle w:val="ListParagraph"/>
              <w:pPrChange w:id="1886" w:author="Andrew Fryer (@DEEPFAT)" w:date="2017-07-03T08:15:00Z">
                <w:pPr>
                  <w:numPr>
                    <w:numId w:val="52"/>
                  </w:numPr>
                  <w:spacing w:after="0" w:line="259" w:lineRule="auto"/>
                  <w:ind w:left="361" w:hanging="360"/>
                </w:pPr>
              </w:pPrChange>
            </w:pPr>
            <w:r>
              <w:t xml:space="preserve">DIAD\Data\FactData1 folder where you have all the remaining CSV files.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87"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90"/>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4"/>
        </w:numPr>
        <w:spacing w:after="21"/>
        <w:ind w:hanging="360"/>
      </w:pPr>
      <w:r>
        <w:t xml:space="preserve">Several users have requested you to create a dashboard for them that they can customize.  </w:t>
      </w:r>
    </w:p>
    <w:p w14:paraId="04A1DDE7" w14:textId="77777777" w:rsidR="00DE08F4" w:rsidRDefault="00132227">
      <w:pPr>
        <w:numPr>
          <w:ilvl w:val="0"/>
          <w:numId w:val="4"/>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4"/>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4"/>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4"/>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1888" w:name="_Toc429567327"/>
      <w:r>
        <w:t>Distributing content to larger audiences for them to customize</w:t>
      </w:r>
      <w:bookmarkEnd w:id="1888"/>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1889" w:name="_Toc429567328"/>
      <w:r>
        <w:t>Sharing content to your organization</w:t>
      </w:r>
      <w:bookmarkEnd w:id="1889"/>
      <w:r>
        <w:t xml:space="preserve"> </w:t>
      </w:r>
    </w:p>
    <w:tbl>
      <w:tblPr>
        <w:tblStyle w:val="TableGrid1"/>
        <w:tblW w:w="13882" w:type="dxa"/>
        <w:tblInd w:w="5" w:type="dxa"/>
        <w:tblCellMar>
          <w:top w:w="121" w:type="dxa"/>
          <w:left w:w="107" w:type="dxa"/>
          <w:right w:w="70" w:type="dxa"/>
        </w:tblCellMar>
        <w:tblLook w:val="04A0" w:firstRow="1" w:lastRow="0" w:firstColumn="1" w:lastColumn="0" w:noHBand="0" w:noVBand="1"/>
        <w:tblPrChange w:id="1890" w:author="Andrew Fryer (@DEEPFAT)" w:date="2017-06-12T02:32:00Z">
          <w:tblPr>
            <w:tblStyle w:val="TableGrid1"/>
            <w:tblW w:w="13882" w:type="dxa"/>
            <w:tblInd w:w="5" w:type="dxa"/>
            <w:tblCellMar>
              <w:top w:w="121" w:type="dxa"/>
              <w:left w:w="107" w:type="dxa"/>
              <w:right w:w="70" w:type="dxa"/>
            </w:tblCellMar>
            <w:tblLook w:val="04A0" w:firstRow="1" w:lastRow="0" w:firstColumn="1" w:lastColumn="0" w:noHBand="0" w:noVBand="1"/>
          </w:tblPr>
        </w:tblPrChange>
      </w:tblPr>
      <w:tblGrid>
        <w:gridCol w:w="5235"/>
        <w:gridCol w:w="8647"/>
        <w:tblGridChange w:id="1891">
          <w:tblGrid>
            <w:gridCol w:w="360"/>
            <w:gridCol w:w="360"/>
          </w:tblGrid>
        </w:tblGridChange>
      </w:tblGrid>
      <w:tr w:rsidR="00DE08F4" w14:paraId="5BE1F3A9" w14:textId="77777777" w:rsidTr="2F252EEF">
        <w:trPr>
          <w:trHeight w:val="264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5C744884" w14:textId="77777777" w:rsidR="00DE08F4" w:rsidRDefault="00132227">
            <w:pPr>
              <w:pStyle w:val="ListParagraph"/>
              <w:numPr>
                <w:ilvl w:val="0"/>
                <w:numId w:val="152"/>
              </w:numPr>
              <w:pPrChange w:id="1893" w:author="Andrew Fryer (@DEEPFAT)" w:date="2017-07-03T08:15:00Z">
                <w:pPr>
                  <w:numPr>
                    <w:numId w:val="53"/>
                  </w:numPr>
                  <w:spacing w:after="12" w:line="259" w:lineRule="auto"/>
                  <w:ind w:left="361" w:hanging="360"/>
                </w:pPr>
              </w:pPrChange>
            </w:pPr>
            <w:r>
              <w:t xml:space="preserve">Go to .VanArsdel dashboard. </w:t>
            </w:r>
          </w:p>
          <w:p w14:paraId="740ECFC9" w14:textId="77777777" w:rsidR="00DE08F4" w:rsidRDefault="00132227">
            <w:pPr>
              <w:pStyle w:val="ListParagraph"/>
              <w:pPrChange w:id="1894" w:author="Andrew Fryer (@DEEPFAT)" w:date="2017-07-03T08:15:00Z">
                <w:pPr>
                  <w:numPr>
                    <w:numId w:val="53"/>
                  </w:numPr>
                  <w:spacing w:after="0" w:line="259" w:lineRule="auto"/>
                  <w:ind w:left="361" w:hanging="360"/>
                </w:pPr>
              </w:pPrChange>
            </w:pPr>
            <w:r>
              <w:t xml:space="preserve">Click on the settings icon on the top right and select “Create content pack”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91"/>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1"/>
        <w:tblW w:w="13882" w:type="dxa"/>
        <w:tblInd w:w="5" w:type="dxa"/>
        <w:tblCellMar>
          <w:top w:w="125" w:type="dxa"/>
          <w:left w:w="107" w:type="dxa"/>
          <w:right w:w="76" w:type="dxa"/>
        </w:tblCellMar>
        <w:tblLook w:val="04A0" w:firstRow="1" w:lastRow="0" w:firstColumn="1" w:lastColumn="0" w:noHBand="0" w:noVBand="1"/>
        <w:tblPrChange w:id="1896" w:author="Andrew Fryer (@DEEPFAT)" w:date="2017-06-12T02:32:00Z">
          <w:tblPr>
            <w:tblStyle w:val="TableGrid1"/>
            <w:tblW w:w="13882" w:type="dxa"/>
            <w:tblInd w:w="5" w:type="dxa"/>
            <w:tblCellMar>
              <w:top w:w="125" w:type="dxa"/>
              <w:left w:w="107" w:type="dxa"/>
              <w:right w:w="76" w:type="dxa"/>
            </w:tblCellMar>
            <w:tblLook w:val="04A0" w:firstRow="1" w:lastRow="0" w:firstColumn="1" w:lastColumn="0" w:noHBand="0" w:noVBand="1"/>
          </w:tblPr>
        </w:tblPrChange>
      </w:tblPr>
      <w:tblGrid>
        <w:gridCol w:w="5235"/>
        <w:gridCol w:w="8647"/>
        <w:tblGridChange w:id="1897">
          <w:tblGrid>
            <w:gridCol w:w="360"/>
            <w:gridCol w:w="360"/>
          </w:tblGrid>
        </w:tblGridChange>
      </w:tblGrid>
      <w:tr w:rsidR="00DE08F4" w14:paraId="087626B2" w14:textId="77777777" w:rsidTr="2F252EEF">
        <w:trPr>
          <w:trHeight w:val="926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89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4ABB99" w14:textId="77777777" w:rsidR="00DE08F4" w:rsidRDefault="00132227">
            <w:pPr>
              <w:pStyle w:val="ListParagraph"/>
              <w:pPrChange w:id="1899" w:author="Andrew Fryer (@DEEPFAT)" w:date="2017-07-03T08:15:00Z">
                <w:pPr>
                  <w:numPr>
                    <w:numId w:val="54"/>
                  </w:numPr>
                  <w:spacing w:after="34" w:line="239" w:lineRule="auto"/>
                  <w:ind w:left="361" w:hanging="360"/>
                </w:pPr>
              </w:pPrChange>
            </w:pPr>
            <w:r>
              <w:lastRenderedPageBreak/>
              <w:t xml:space="preserve">In the create content pack dialog enter the “VanArsdel Sales Report” under Title as shown in the figure </w:t>
            </w:r>
          </w:p>
          <w:p w14:paraId="730BCCBF" w14:textId="77777777" w:rsidR="00DE08F4" w:rsidRDefault="00132227">
            <w:pPr>
              <w:pStyle w:val="ListParagraph"/>
              <w:pPrChange w:id="1900" w:author="Andrew Fryer (@DEEPFAT)" w:date="2017-07-03T08:15:00Z">
                <w:pPr>
                  <w:numPr>
                    <w:numId w:val="54"/>
                  </w:numPr>
                  <w:spacing w:after="34" w:line="239" w:lineRule="auto"/>
                  <w:ind w:left="361" w:hanging="360"/>
                </w:pPr>
              </w:pPrChange>
            </w:pPr>
            <w:r>
              <w:t xml:space="preserve">Enter “This report contains VanArsdel revenue and unit shares over the year along with competitor information” </w:t>
            </w:r>
          </w:p>
          <w:p w14:paraId="26BAB85E" w14:textId="77777777" w:rsidR="00DE08F4" w:rsidRDefault="00132227">
            <w:pPr>
              <w:pStyle w:val="ListParagraph"/>
              <w:pPrChange w:id="1901" w:author="Andrew Fryer (@DEEPFAT)" w:date="2017-07-03T08:15:00Z">
                <w:pPr>
                  <w:numPr>
                    <w:numId w:val="54"/>
                  </w:numPr>
                  <w:spacing w:after="34" w:line="239" w:lineRule="auto"/>
                  <w:ind w:left="361" w:hanging="360"/>
                </w:pPr>
              </w:pPrChange>
            </w:pPr>
            <w:r>
              <w:t xml:space="preserve">Select the Upload text below Image and choose VanArsdel logo which you used earlier that’s available as part of the contents for this class. </w:t>
            </w:r>
          </w:p>
          <w:p w14:paraId="643FC716" w14:textId="77777777" w:rsidR="00DE08F4" w:rsidRDefault="00132227">
            <w:pPr>
              <w:pStyle w:val="ListParagraph"/>
              <w:pPrChange w:id="1902" w:author="Andrew Fryer (@DEEPFAT)" w:date="2017-07-03T08:15:00Z">
                <w:pPr>
                  <w:numPr>
                    <w:numId w:val="54"/>
                  </w:numPr>
                  <w:spacing w:after="34" w:line="239" w:lineRule="auto"/>
                  <w:ind w:left="361" w:hanging="360"/>
                </w:pPr>
              </w:pPrChange>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pPr>
              <w:pStyle w:val="ListParagraph"/>
              <w:pPrChange w:id="1903" w:author="Andrew Fryer (@DEEPFAT)" w:date="2017-07-03T08:15:00Z">
                <w:pPr>
                  <w:numPr>
                    <w:numId w:val="54"/>
                  </w:numPr>
                  <w:spacing w:after="33" w:line="239" w:lineRule="auto"/>
                  <w:ind w:left="361" w:hanging="360"/>
                </w:pPr>
              </w:pPrChange>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pPr>
              <w:pStyle w:val="ListParagraph"/>
              <w:pPrChange w:id="1904" w:author="Andrew Fryer (@DEEPFAT)" w:date="2017-07-03T08:15:00Z">
                <w:pPr>
                  <w:numPr>
                    <w:numId w:val="54"/>
                  </w:numPr>
                  <w:spacing w:after="0" w:line="259" w:lineRule="auto"/>
                  <w:ind w:left="361" w:hanging="360"/>
                </w:pPr>
              </w:pPrChange>
            </w:pPr>
            <w:r>
              <w:t xml:space="preserve">Click on Publish.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92"/>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1"/>
        <w:tblW w:w="13882" w:type="dxa"/>
        <w:tblInd w:w="5" w:type="dxa"/>
        <w:tblLayout w:type="fixed"/>
        <w:tblCellMar>
          <w:top w:w="122" w:type="dxa"/>
          <w:left w:w="107" w:type="dxa"/>
          <w:right w:w="66" w:type="dxa"/>
        </w:tblCellMar>
        <w:tblLook w:val="04A0" w:firstRow="1" w:lastRow="0" w:firstColumn="1" w:lastColumn="0" w:noHBand="0" w:noVBand="1"/>
        <w:tblPrChange w:id="1906" w:author="Andrew Fryer (@DEEPFAT)" w:date="2017-06-12T02:32:00Z">
          <w:tblPr>
            <w:tblStyle w:val="TableGrid1"/>
            <w:tblW w:w="13882" w:type="dxa"/>
            <w:tblInd w:w="5" w:type="dxa"/>
            <w:tblLayout w:type="fixed"/>
            <w:tblCellMar>
              <w:top w:w="122" w:type="dxa"/>
              <w:left w:w="107" w:type="dxa"/>
              <w:right w:w="66" w:type="dxa"/>
            </w:tblCellMar>
            <w:tblLook w:val="04A0" w:firstRow="1" w:lastRow="0" w:firstColumn="1" w:lastColumn="0" w:noHBand="0" w:noVBand="1"/>
          </w:tblPr>
        </w:tblPrChange>
      </w:tblPr>
      <w:tblGrid>
        <w:gridCol w:w="5235"/>
        <w:gridCol w:w="8647"/>
        <w:tblGridChange w:id="1907">
          <w:tblGrid>
            <w:gridCol w:w="360"/>
            <w:gridCol w:w="360"/>
          </w:tblGrid>
        </w:tblGridChange>
      </w:tblGrid>
      <w:tr w:rsidR="00DE08F4" w14:paraId="18E57FDF" w14:textId="77777777" w:rsidTr="2F252EEF">
        <w:trPr>
          <w:trHeight w:val="122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0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0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93"/>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7675DA9" w14:textId="77777777" w:rsidR="00DE08F4" w:rsidRDefault="00132227">
            <w:pPr>
              <w:pStyle w:val="ListParagraph"/>
              <w:pPrChange w:id="1911" w:author="Andrew Fryer (@DEEPFAT)" w:date="2017-07-03T08:16:00Z">
                <w:pPr>
                  <w:numPr>
                    <w:numId w:val="55"/>
                  </w:numPr>
                  <w:spacing w:after="35" w:line="238" w:lineRule="auto"/>
                  <w:ind w:left="361" w:hanging="360"/>
                </w:pPr>
              </w:pPrChange>
            </w:pPr>
            <w:r>
              <w:t xml:space="preserve">Identify a user part of your company to whom you shared the content pack. This user can be you as well.  </w:t>
            </w:r>
          </w:p>
          <w:p w14:paraId="1380F975" w14:textId="77777777" w:rsidR="00DE08F4" w:rsidRDefault="00132227">
            <w:pPr>
              <w:pStyle w:val="ListParagraph"/>
              <w:pPrChange w:id="1912" w:author="Andrew Fryer (@DEEPFAT)" w:date="2017-07-03T08:16:00Z">
                <w:pPr>
                  <w:numPr>
                    <w:numId w:val="55"/>
                  </w:numPr>
                  <w:spacing w:after="33" w:line="240" w:lineRule="auto"/>
                  <w:ind w:left="361" w:hanging="360"/>
                </w:pPr>
              </w:pPrChange>
            </w:pPr>
            <w:r>
              <w:t xml:space="preserve">Click on Get Data on the Power BI Service.  </w:t>
            </w:r>
          </w:p>
          <w:p w14:paraId="55EEC7E8" w14:textId="77777777" w:rsidR="00DE08F4" w:rsidRDefault="00132227">
            <w:pPr>
              <w:pStyle w:val="ListParagraph"/>
              <w:pPrChange w:id="1913" w:author="Andrew Fryer (@DEEPFAT)" w:date="2017-07-03T08:16:00Z">
                <w:pPr>
                  <w:numPr>
                    <w:numId w:val="55"/>
                  </w:numPr>
                  <w:spacing w:after="0" w:line="259" w:lineRule="auto"/>
                  <w:ind w:left="361" w:hanging="360"/>
                </w:pPr>
              </w:pPrChange>
            </w:pPr>
            <w:r>
              <w:t xml:space="preserve">In the Get Data page click on Get under My Organization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14"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94"/>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2F252EEF">
        <w:trPr>
          <w:trHeight w:val="299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1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33A68D" w14:textId="77777777" w:rsidR="00DE08F4" w:rsidRDefault="00132227">
            <w:pPr>
              <w:pStyle w:val="ListParagraph"/>
              <w:pPrChange w:id="1916" w:author="Andrew Fryer (@DEEPFAT)" w:date="2017-07-03T08:16:00Z">
                <w:pPr>
                  <w:spacing w:after="1" w:line="238" w:lineRule="auto"/>
                  <w:ind w:left="361" w:hanging="360"/>
                </w:pPr>
              </w:pPrChange>
            </w:pPr>
            <w:del w:id="1917" w:author="Andrew Fryer (@DEEPFAT)" w:date="2017-07-03T08:16:00Z">
              <w:r w:rsidDel="00F20360">
                <w:delText>13.</w:delText>
              </w:r>
              <w:r w:rsidRPr="00F20360" w:rsidDel="00F20360">
                <w:rPr>
                  <w:rPrChange w:id="1918" w:author="Andrew Fryer (@DEEPFAT)" w:date="2017-07-03T08:16:00Z">
                    <w:rPr>
                      <w:rFonts w:ascii="Arial" w:eastAsia="Arial" w:hAnsi="Arial" w:cs="Arial"/>
                    </w:rPr>
                  </w:rPrChange>
                </w:rPr>
                <w:delText xml:space="preserve"> </w:delText>
              </w:r>
            </w:del>
            <w:r>
              <w:t xml:space="preserve">In the Organization page you will see the VanArsdel content package as shown in the figure.  </w:t>
            </w:r>
          </w:p>
          <w:p w14:paraId="62893787" w14:textId="77777777" w:rsidR="00DE08F4" w:rsidRDefault="00132227">
            <w:pPr>
              <w:pStyle w:val="ListParagraph"/>
              <w:numPr>
                <w:ilvl w:val="0"/>
                <w:numId w:val="0"/>
              </w:numPr>
              <w:ind w:left="360"/>
              <w:pPrChange w:id="1919" w:author="Andrew Fryer (@DEEPFAT)" w:date="2017-07-03T08:16:00Z">
                <w:pPr>
                  <w:spacing w:after="0" w:line="259" w:lineRule="auto"/>
                  <w:ind w:left="361" w:firstLine="0"/>
                </w:pPr>
              </w:pPrChange>
            </w:pPr>
            <w:del w:id="1920" w:author="Andrew Fryer (@DEEPFAT)" w:date="2017-07-03T08:16:00Z">
              <w:r w:rsidDel="00F20360">
                <w:delText xml:space="preserve"> </w:delText>
              </w:r>
            </w:del>
          </w:p>
          <w:p w14:paraId="45241ABF" w14:textId="77777777" w:rsidR="00DE08F4" w:rsidRDefault="00132227">
            <w:pPr>
              <w:ind w:left="0" w:firstLine="0"/>
              <w:pPrChange w:id="1921" w:author="Andrew Fryer (@DEEPFAT)" w:date="2017-07-03T08:16:00Z">
                <w:pPr>
                  <w:spacing w:after="0" w:line="259" w:lineRule="auto"/>
                  <w:ind w:left="361" w:firstLine="0"/>
                </w:pPr>
              </w:pPrChange>
            </w:pPr>
            <w:r>
              <w:t xml:space="preserve">In the figure several content packs are shaded with yellow border due to the  confidentiality of the content packs.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2"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95"/>
                          <a:stretch>
                            <a:fillRect/>
                          </a:stretch>
                        </pic:blipFill>
                        <pic:spPr>
                          <a:xfrm>
                            <a:off x="0" y="0"/>
                            <a:ext cx="3544571" cy="1819275"/>
                          </a:xfrm>
                          <a:prstGeom prst="rect">
                            <a:avLst/>
                          </a:prstGeom>
                        </pic:spPr>
                      </pic:pic>
                    </a:graphicData>
                  </a:graphic>
                </wp:inline>
              </w:drawing>
            </w:r>
          </w:p>
        </w:tc>
      </w:tr>
      <w:tr w:rsidR="00DE08F4" w14:paraId="0AF3668A" w14:textId="77777777" w:rsidTr="2F252EEF">
        <w:trPr>
          <w:trHeight w:val="3773"/>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2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9C9886A" w14:textId="77777777" w:rsidR="00DE08F4" w:rsidRDefault="00132227">
            <w:pPr>
              <w:pStyle w:val="ListParagraph"/>
              <w:pPrChange w:id="1924" w:author="Andrew Fryer (@DEEPFAT)" w:date="2017-07-03T08:16:00Z">
                <w:pPr>
                  <w:spacing w:after="0" w:line="259" w:lineRule="auto"/>
                  <w:ind w:left="361" w:hanging="360"/>
                </w:pPr>
              </w:pPrChange>
            </w:pPr>
            <w:del w:id="1925" w:author="Andrew Fryer (@DEEPFAT)" w:date="2017-07-03T08:16:00Z">
              <w:r w:rsidDel="00F20360">
                <w:lastRenderedPageBreak/>
                <w:delText>14.</w:delText>
              </w:r>
              <w:r w:rsidDel="00F20360">
                <w:rPr>
                  <w:rFonts w:ascii="Arial" w:eastAsia="Arial" w:hAnsi="Arial" w:cs="Arial"/>
                </w:rPr>
                <w:delText xml:space="preserve"> </w:delText>
              </w:r>
            </w:del>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96"/>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2F252EEF">
        <w:trPr>
          <w:trHeight w:val="454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6B1759B" w14:textId="77777777" w:rsidR="00DE08F4" w:rsidRDefault="00132227">
            <w:pPr>
              <w:pStyle w:val="ListParagraph"/>
              <w:pPrChange w:id="1928" w:author="Andrew Fryer (@DEEPFAT)" w:date="2017-07-03T08:16:00Z">
                <w:pPr>
                  <w:numPr>
                    <w:numId w:val="56"/>
                  </w:numPr>
                  <w:spacing w:after="31" w:line="239" w:lineRule="auto"/>
                  <w:ind w:left="361" w:hanging="360"/>
                </w:pPr>
              </w:pPrChange>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pPr>
              <w:pStyle w:val="ListParagraph"/>
              <w:pPrChange w:id="1929" w:author="Andrew Fryer (@DEEPFAT)" w:date="2017-07-03T08:16:00Z">
                <w:pPr>
                  <w:numPr>
                    <w:numId w:val="56"/>
                  </w:numPr>
                  <w:spacing w:after="0" w:line="259" w:lineRule="auto"/>
                  <w:ind w:left="361" w:hanging="360"/>
                </w:pPr>
              </w:pPrChange>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97"/>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1931" w:name="_Toc429567329"/>
      <w:r>
        <w:t>Updating a content pack</w:t>
      </w:r>
      <w:bookmarkEnd w:id="1931"/>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lastRenderedPageBreak/>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1"/>
        <w:tblW w:w="13882" w:type="dxa"/>
        <w:tblInd w:w="5" w:type="dxa"/>
        <w:tblCellMar>
          <w:top w:w="122" w:type="dxa"/>
          <w:left w:w="107" w:type="dxa"/>
          <w:right w:w="65" w:type="dxa"/>
        </w:tblCellMar>
        <w:tblLook w:val="04A0" w:firstRow="1" w:lastRow="0" w:firstColumn="1" w:lastColumn="0" w:noHBand="0" w:noVBand="1"/>
        <w:tblPrChange w:id="1932" w:author="Andrew Fryer (@DEEPFAT)" w:date="2017-06-12T02:32:00Z">
          <w:tblPr>
            <w:tblStyle w:val="TableGrid1"/>
            <w:tblW w:w="13882" w:type="dxa"/>
            <w:tblInd w:w="5" w:type="dxa"/>
            <w:tblCellMar>
              <w:top w:w="122" w:type="dxa"/>
              <w:left w:w="107" w:type="dxa"/>
              <w:right w:w="65" w:type="dxa"/>
            </w:tblCellMar>
            <w:tblLook w:val="04A0" w:firstRow="1" w:lastRow="0" w:firstColumn="1" w:lastColumn="0" w:noHBand="0" w:noVBand="1"/>
          </w:tblPr>
        </w:tblPrChange>
      </w:tblPr>
      <w:tblGrid>
        <w:gridCol w:w="5235"/>
        <w:gridCol w:w="8647"/>
        <w:tblGridChange w:id="1933">
          <w:tblGrid>
            <w:gridCol w:w="360"/>
            <w:gridCol w:w="360"/>
          </w:tblGrid>
        </w:tblGridChange>
      </w:tblGrid>
      <w:tr w:rsidR="00DE08F4" w14:paraId="30092713" w14:textId="77777777" w:rsidTr="2F252EEF">
        <w:trPr>
          <w:trHeight w:val="463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3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A59E2" w14:textId="77777777" w:rsidR="00DE08F4" w:rsidRDefault="00132227">
            <w:pPr>
              <w:pStyle w:val="ListParagraph"/>
              <w:numPr>
                <w:ilvl w:val="0"/>
                <w:numId w:val="157"/>
              </w:numPr>
              <w:pPrChange w:id="1935" w:author="Andrew Fryer (@DEEPFAT)" w:date="2017-07-03T08:17:00Z">
                <w:pPr>
                  <w:numPr>
                    <w:numId w:val="57"/>
                  </w:numPr>
                  <w:spacing w:after="33" w:line="240" w:lineRule="auto"/>
                  <w:ind w:left="361" w:hanging="360"/>
                </w:pPr>
              </w:pPrChange>
            </w:pPr>
            <w:r>
              <w:t xml:space="preserve">Go to your .VanArsdel dashboard which was published as a content pack. </w:t>
            </w:r>
          </w:p>
          <w:p w14:paraId="4106F650" w14:textId="77777777" w:rsidR="00DE08F4" w:rsidRDefault="00132227">
            <w:pPr>
              <w:pStyle w:val="ListParagraph"/>
              <w:pPrChange w:id="1936" w:author="Andrew Fryer (@DEEPFAT)" w:date="2017-07-03T08:16:00Z">
                <w:pPr>
                  <w:numPr>
                    <w:numId w:val="57"/>
                  </w:numPr>
                  <w:spacing w:after="120" w:line="240" w:lineRule="auto"/>
                  <w:ind w:left="361" w:hanging="360"/>
                </w:pPr>
              </w:pPrChange>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37"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98"/>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2F252EEF">
        <w:trPr>
          <w:trHeight w:val="293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38"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A2CC503" w14:textId="77777777" w:rsidR="00DE08F4" w:rsidRDefault="00132227">
            <w:pPr>
              <w:pStyle w:val="ListParagraph"/>
              <w:pPrChange w:id="1939" w:author="Andrew Fryer (@DEEPFAT)" w:date="2017-07-03T08:17:00Z">
                <w:pPr>
                  <w:numPr>
                    <w:numId w:val="58"/>
                  </w:numPr>
                  <w:spacing w:after="34" w:line="239" w:lineRule="auto"/>
                  <w:ind w:left="361" w:hanging="360"/>
                </w:pPr>
              </w:pPrChange>
            </w:pPr>
            <w:r>
              <w:t xml:space="preserve">Your organization has requested you to add the total units sold since 2010 for United States as top level metric. </w:t>
            </w:r>
          </w:p>
          <w:p w14:paraId="528EFE5F" w14:textId="77777777" w:rsidR="00DE08F4" w:rsidRDefault="00132227">
            <w:pPr>
              <w:pStyle w:val="ListParagraph"/>
              <w:pPrChange w:id="1940" w:author="Andrew Fryer (@DEEPFAT)" w:date="2017-07-03T08:17:00Z">
                <w:pPr>
                  <w:numPr>
                    <w:numId w:val="58"/>
                  </w:numPr>
                  <w:spacing w:after="35" w:line="238" w:lineRule="auto"/>
                  <w:ind w:left="361" w:hanging="360"/>
                </w:pPr>
              </w:pPrChange>
            </w:pPr>
            <w:r>
              <w:t xml:space="preserve">Enter the text “Total units over years for VanArsdel in USA”. You will see the line chart formed by QnA.  </w:t>
            </w:r>
          </w:p>
          <w:p w14:paraId="52C16D22" w14:textId="77777777" w:rsidR="00DE08F4" w:rsidRDefault="00132227">
            <w:pPr>
              <w:pStyle w:val="ListParagraph"/>
              <w:pPrChange w:id="1941" w:author="Andrew Fryer (@DEEPFAT)" w:date="2017-07-03T08:17:00Z">
                <w:pPr>
                  <w:numPr>
                    <w:numId w:val="58"/>
                  </w:numPr>
                  <w:spacing w:after="0" w:line="259" w:lineRule="auto"/>
                  <w:ind w:left="361" w:hanging="360"/>
                </w:pPr>
              </w:pPrChange>
            </w:pPr>
            <w:r>
              <w:t xml:space="preserve">Click on the &gt; icons next to </w:t>
            </w:r>
          </w:p>
          <w:p w14:paraId="61849D65" w14:textId="77777777" w:rsidR="00DE08F4" w:rsidRDefault="00132227">
            <w:pPr>
              <w:pStyle w:val="ListParagraph"/>
              <w:pPrChange w:id="1942" w:author="Andrew Fryer (@DEEPFAT)" w:date="2017-07-03T08:17:00Z">
                <w:pPr>
                  <w:spacing w:after="0" w:line="259" w:lineRule="auto"/>
                  <w:ind w:left="361" w:firstLine="0"/>
                </w:pPr>
              </w:pPrChange>
            </w:pPr>
            <w:r>
              <w:t xml:space="preserve">Visualizations and Fields so that you can see the list of filters that have been applied in the filter pane.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4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99"/>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1"/>
        <w:tblW w:w="14024" w:type="dxa"/>
        <w:tblInd w:w="5" w:type="dxa"/>
        <w:tblCellMar>
          <w:top w:w="124" w:type="dxa"/>
          <w:left w:w="107" w:type="dxa"/>
          <w:right w:w="62" w:type="dxa"/>
        </w:tblCellMar>
        <w:tblLook w:val="04A0" w:firstRow="1" w:lastRow="0" w:firstColumn="1" w:lastColumn="0" w:noHBand="0" w:noVBand="1"/>
        <w:tblPrChange w:id="1944" w:author="Andrew Fryer (@DEEPFAT)" w:date="2017-06-12T02:32:00Z">
          <w:tblPr>
            <w:tblStyle w:val="TableGrid1"/>
            <w:tblW w:w="14024" w:type="dxa"/>
            <w:tblInd w:w="5" w:type="dxa"/>
            <w:tblCellMar>
              <w:top w:w="124" w:type="dxa"/>
              <w:left w:w="107" w:type="dxa"/>
              <w:right w:w="62" w:type="dxa"/>
            </w:tblCellMar>
            <w:tblLook w:val="04A0" w:firstRow="1" w:lastRow="0" w:firstColumn="1" w:lastColumn="0" w:noHBand="0" w:noVBand="1"/>
          </w:tblPr>
        </w:tblPrChange>
      </w:tblPr>
      <w:tblGrid>
        <w:gridCol w:w="5235"/>
        <w:gridCol w:w="8789"/>
        <w:tblGridChange w:id="1945">
          <w:tblGrid>
            <w:gridCol w:w="360"/>
            <w:gridCol w:w="360"/>
          </w:tblGrid>
        </w:tblGridChange>
      </w:tblGrid>
      <w:tr w:rsidR="00DE08F4" w14:paraId="59626264" w14:textId="77777777" w:rsidTr="2F252EEF">
        <w:trPr>
          <w:trHeight w:val="404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4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2D7175D" w14:textId="77777777" w:rsidR="00DE08F4" w:rsidRDefault="00132227">
            <w:pPr>
              <w:pStyle w:val="ListParagraph"/>
              <w:pPrChange w:id="1947" w:author="Andrew Fryer (@DEEPFAT)" w:date="2017-07-03T08:17:00Z">
                <w:pPr>
                  <w:numPr>
                    <w:numId w:val="59"/>
                  </w:numPr>
                  <w:spacing w:after="12" w:line="259" w:lineRule="auto"/>
                  <w:ind w:left="1" w:right="24" w:firstLine="0"/>
                </w:pPr>
              </w:pPrChange>
            </w:pPr>
            <w:r>
              <w:lastRenderedPageBreak/>
              <w:t xml:space="preserve">Change the visual to column chart  </w:t>
            </w:r>
          </w:p>
          <w:p w14:paraId="40A84FC8" w14:textId="77777777" w:rsidR="00DE08F4" w:rsidRDefault="00132227">
            <w:pPr>
              <w:pStyle w:val="ListParagraph"/>
              <w:pPrChange w:id="1948" w:author="Andrew Fryer (@DEEPFAT)" w:date="2017-07-03T08:17:00Z">
                <w:pPr>
                  <w:numPr>
                    <w:numId w:val="59"/>
                  </w:numPr>
                  <w:spacing w:after="17" w:line="254" w:lineRule="auto"/>
                  <w:ind w:left="1" w:right="24" w:firstLine="0"/>
                </w:pPr>
              </w:pPrChange>
            </w:pPr>
            <w:r>
              <w:t>Drag and drop Segment column to the Legend of the column chart 8.</w:t>
            </w:r>
            <w:r w:rsidRPr="00F20360">
              <w:rPr>
                <w:rPrChange w:id="1949" w:author="Andrew Fryer (@DEEPFAT)" w:date="2017-07-03T08:17:00Z">
                  <w:rPr>
                    <w:rFonts w:ascii="Arial" w:eastAsia="Arial" w:hAnsi="Arial" w:cs="Arial"/>
                  </w:rPr>
                </w:rPrChange>
              </w:rPr>
              <w:t xml:space="preserve"> </w:t>
            </w:r>
            <w:r>
              <w:t xml:space="preserve">Click on the formatting brush. </w:t>
            </w:r>
          </w:p>
          <w:p w14:paraId="14099562" w14:textId="77777777" w:rsidR="00DE08F4" w:rsidRDefault="00132227">
            <w:pPr>
              <w:pStyle w:val="ListParagraph"/>
              <w:pPrChange w:id="1950" w:author="Andrew Fryer (@DEEPFAT)" w:date="2017-07-03T08:17:00Z">
                <w:pPr>
                  <w:numPr>
                    <w:numId w:val="60"/>
                  </w:numPr>
                  <w:spacing w:after="11" w:line="259" w:lineRule="auto"/>
                  <w:ind w:left="361" w:hanging="360"/>
                </w:pPr>
              </w:pPrChange>
            </w:pPr>
            <w:r>
              <w:t xml:space="preserve">Enable X-axis and Y-axis titles </w:t>
            </w:r>
          </w:p>
          <w:p w14:paraId="4EB48F64" w14:textId="77777777" w:rsidR="00DE08F4" w:rsidRDefault="00132227">
            <w:pPr>
              <w:pStyle w:val="ListParagraph"/>
              <w:pPrChange w:id="1951" w:author="Andrew Fryer (@DEEPFAT)" w:date="2017-07-03T08:17:00Z">
                <w:pPr>
                  <w:numPr>
                    <w:numId w:val="60"/>
                  </w:numPr>
                  <w:spacing w:after="12" w:line="259" w:lineRule="auto"/>
                  <w:ind w:left="361" w:hanging="360"/>
                </w:pPr>
              </w:pPrChange>
            </w:pPr>
            <w:r>
              <w:t xml:space="preserve">Enable Data Labels </w:t>
            </w:r>
          </w:p>
          <w:p w14:paraId="7FEDD168" w14:textId="77777777" w:rsidR="00DE08F4" w:rsidRDefault="00132227">
            <w:pPr>
              <w:pStyle w:val="ListParagraph"/>
              <w:pPrChange w:id="1952" w:author="Andrew Fryer (@DEEPFAT)" w:date="2017-07-03T08:17:00Z">
                <w:pPr>
                  <w:numPr>
                    <w:numId w:val="60"/>
                  </w:numPr>
                  <w:spacing w:after="36" w:line="237" w:lineRule="auto"/>
                  <w:ind w:left="361" w:hanging="360"/>
                </w:pPr>
              </w:pPrChange>
            </w:pPr>
            <w:r>
              <w:t xml:space="preserve">Expand X-axis and enter the start year as 2010. </w:t>
            </w:r>
          </w:p>
          <w:p w14:paraId="61877A11" w14:textId="77777777" w:rsidR="00DE08F4" w:rsidRDefault="00132227">
            <w:pPr>
              <w:pStyle w:val="ListParagraph"/>
              <w:pPrChange w:id="1953" w:author="Andrew Fryer (@DEEPFAT)" w:date="2017-07-03T08:17:00Z">
                <w:pPr>
                  <w:numPr>
                    <w:numId w:val="60"/>
                  </w:numPr>
                  <w:spacing w:after="99" w:line="259" w:lineRule="auto"/>
                  <w:ind w:left="361" w:hanging="360"/>
                </w:pPr>
              </w:pPrChange>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5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200"/>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2F252EEF">
        <w:trPr>
          <w:trHeight w:val="452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E658586" w14:textId="77777777" w:rsidR="00DE08F4" w:rsidRDefault="00132227">
            <w:pPr>
              <w:pStyle w:val="ListParagraph"/>
              <w:pPrChange w:id="1956" w:author="Andrew Fryer (@DEEPFAT)" w:date="2017-07-03T08:17:00Z">
                <w:pPr>
                  <w:numPr>
                    <w:numId w:val="61"/>
                  </w:numPr>
                  <w:spacing w:after="36" w:line="237" w:lineRule="auto"/>
                  <w:ind w:left="361" w:right="19" w:hanging="360"/>
                </w:pPr>
              </w:pPrChange>
            </w:pPr>
            <w:r>
              <w:t xml:space="preserve">Organize your dashboard as shown in the Figure. </w:t>
            </w:r>
          </w:p>
          <w:p w14:paraId="07C02E70" w14:textId="77777777" w:rsidR="00DE08F4" w:rsidRDefault="00132227">
            <w:pPr>
              <w:pStyle w:val="ListParagraph"/>
              <w:pPrChange w:id="1957" w:author="Andrew Fryer (@DEEPFAT)" w:date="2017-07-03T08:17:00Z">
                <w:pPr>
                  <w:numPr>
                    <w:numId w:val="61"/>
                  </w:numPr>
                  <w:spacing w:after="120" w:line="239" w:lineRule="auto"/>
                  <w:ind w:left="361" w:right="19" w:hanging="360"/>
                </w:pPr>
              </w:pPrChange>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5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201"/>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1"/>
        <w:tblW w:w="14024" w:type="dxa"/>
        <w:tblInd w:w="5" w:type="dxa"/>
        <w:tblCellMar>
          <w:top w:w="125" w:type="dxa"/>
          <w:left w:w="107" w:type="dxa"/>
          <w:right w:w="74" w:type="dxa"/>
        </w:tblCellMar>
        <w:tblLook w:val="04A0" w:firstRow="1" w:lastRow="0" w:firstColumn="1" w:lastColumn="0" w:noHBand="0" w:noVBand="1"/>
        <w:tblPrChange w:id="1959" w:author="Andrew Fryer (@DEEPFAT)" w:date="2017-06-12T02:32:00Z">
          <w:tblPr>
            <w:tblStyle w:val="TableGrid1"/>
            <w:tblW w:w="14024" w:type="dxa"/>
            <w:tblInd w:w="5" w:type="dxa"/>
            <w:tblCellMar>
              <w:top w:w="125" w:type="dxa"/>
              <w:left w:w="107" w:type="dxa"/>
              <w:right w:w="74" w:type="dxa"/>
            </w:tblCellMar>
            <w:tblLook w:val="04A0" w:firstRow="1" w:lastRow="0" w:firstColumn="1" w:lastColumn="0" w:noHBand="0" w:noVBand="1"/>
          </w:tblPr>
        </w:tblPrChange>
      </w:tblPr>
      <w:tblGrid>
        <w:gridCol w:w="5235"/>
        <w:gridCol w:w="8789"/>
        <w:tblGridChange w:id="1960">
          <w:tblGrid>
            <w:gridCol w:w="360"/>
            <w:gridCol w:w="360"/>
          </w:tblGrid>
        </w:tblGridChange>
      </w:tblGrid>
      <w:tr w:rsidR="00DE08F4" w14:paraId="49718813" w14:textId="77777777" w:rsidTr="2F252EEF">
        <w:trPr>
          <w:trHeight w:val="320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6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D95425C" w14:textId="29A43B98" w:rsidR="00DE08F4" w:rsidRDefault="00132227">
            <w:pPr>
              <w:pStyle w:val="ListParagraph"/>
              <w:pPrChange w:id="1962" w:author="Andrew Fryer (@DEEPFAT)" w:date="2017-07-03T08:17:00Z">
                <w:pPr>
                  <w:spacing w:after="120" w:line="239" w:lineRule="auto"/>
                  <w:ind w:left="361" w:right="19" w:hanging="360"/>
                </w:pPr>
              </w:pPrChange>
            </w:pPr>
            <w:del w:id="1963" w:author="Andrew Fryer (@DEEPFAT)" w:date="2017-07-03T08:17:00Z">
              <w:r w:rsidDel="00F20360">
                <w:lastRenderedPageBreak/>
                <w:delText>15.</w:delText>
              </w:r>
              <w:r w:rsidDel="00F20360">
                <w:rPr>
                  <w:rFonts w:ascii="Arial" w:eastAsia="Arial" w:hAnsi="Arial" w:cs="Arial"/>
                </w:rPr>
                <w:delText xml:space="preserve"> </w:delText>
              </w:r>
            </w:del>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64"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202"/>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2F252EEF">
        <w:trPr>
          <w:trHeight w:val="248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196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37E0B60" w14:textId="77777777" w:rsidR="00DE08F4" w:rsidRDefault="00132227">
            <w:pPr>
              <w:pStyle w:val="ListParagraph"/>
              <w:pPrChange w:id="1966" w:author="Andrew Fryer (@DEEPFAT)" w:date="2017-07-03T08:17:00Z">
                <w:pPr>
                  <w:numPr>
                    <w:numId w:val="62"/>
                  </w:numPr>
                  <w:spacing w:after="34" w:line="239" w:lineRule="auto"/>
                  <w:ind w:left="361" w:hanging="360"/>
                </w:pPr>
              </w:pPrChange>
            </w:pPr>
            <w:r>
              <w:t xml:space="preserve">In the View Content Packs page you get to see all the content packs you have published, to whom you have published as well as date it was published </w:t>
            </w:r>
          </w:p>
          <w:p w14:paraId="35871B32" w14:textId="77777777" w:rsidR="00DE08F4" w:rsidRDefault="00132227">
            <w:pPr>
              <w:pStyle w:val="ListParagraph"/>
              <w:pPrChange w:id="1967" w:author="Andrew Fryer (@DEEPFAT)" w:date="2017-07-03T08:17:00Z">
                <w:pPr>
                  <w:numPr>
                    <w:numId w:val="62"/>
                  </w:numPr>
                  <w:spacing w:after="29" w:line="240" w:lineRule="auto"/>
                  <w:ind w:left="361" w:hanging="360"/>
                </w:pPr>
              </w:pPrChange>
            </w:pPr>
            <w:r>
              <w:t xml:space="preserve">You can edit or delete content pack to make changes. Click Edit. </w:t>
            </w:r>
          </w:p>
          <w:p w14:paraId="1B2B2548" w14:textId="77777777" w:rsidR="00DE08F4" w:rsidRDefault="00132227">
            <w:pPr>
              <w:spacing w:after="0" w:line="259" w:lineRule="auto"/>
              <w:pPrChange w:id="1968" w:author="Andrew Fryer (@DEEPFAT)" w:date="2017-07-03T08:17:00Z">
                <w:pPr>
                  <w:spacing w:after="0" w:line="259" w:lineRule="auto"/>
                  <w:ind w:left="1" w:firstLine="0"/>
                </w:pPr>
              </w:pPrChange>
            </w:pPr>
            <w:del w:id="1969" w:author="Andrew Fryer (@DEEPFAT)" w:date="2017-07-03T08:17:00Z">
              <w:r w:rsidDel="00F20360">
                <w:delText>18.</w:delText>
              </w:r>
              <w:r w:rsidDel="00F20360">
                <w:rPr>
                  <w:rFonts w:ascii="Arial" w:eastAsia="Arial" w:hAnsi="Arial" w:cs="Arial"/>
                </w:rPr>
                <w:delText xml:space="preserve"> </w:delText>
              </w:r>
              <w:r w:rsidDel="00F20360">
                <w:delText xml:space="preserve"> </w:delText>
              </w:r>
            </w:del>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70"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203"/>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1"/>
        <w:tblW w:w="14024" w:type="dxa"/>
        <w:tblInd w:w="5" w:type="dxa"/>
        <w:tblCellMar>
          <w:top w:w="125" w:type="dxa"/>
          <w:left w:w="107" w:type="dxa"/>
          <w:right w:w="69" w:type="dxa"/>
        </w:tblCellMar>
        <w:tblLook w:val="04A0" w:firstRow="1" w:lastRow="0" w:firstColumn="1" w:lastColumn="0" w:noHBand="0" w:noVBand="1"/>
        <w:tblPrChange w:id="1971" w:author="Andrew Fryer (@DEEPFAT)" w:date="2017-06-12T02:32:00Z">
          <w:tblPr>
            <w:tblStyle w:val="TableGrid1"/>
            <w:tblW w:w="14024" w:type="dxa"/>
            <w:tblInd w:w="5" w:type="dxa"/>
            <w:tblCellMar>
              <w:top w:w="125" w:type="dxa"/>
              <w:left w:w="107" w:type="dxa"/>
              <w:right w:w="69" w:type="dxa"/>
            </w:tblCellMar>
            <w:tblLook w:val="04A0" w:firstRow="1" w:lastRow="0" w:firstColumn="1" w:lastColumn="0" w:noHBand="0" w:noVBand="1"/>
          </w:tblPr>
        </w:tblPrChange>
      </w:tblPr>
      <w:tblGrid>
        <w:gridCol w:w="5235"/>
        <w:gridCol w:w="8789"/>
        <w:tblGridChange w:id="1972">
          <w:tblGrid>
            <w:gridCol w:w="360"/>
            <w:gridCol w:w="360"/>
          </w:tblGrid>
        </w:tblGridChange>
      </w:tblGrid>
      <w:tr w:rsidR="00DE08F4" w14:paraId="71F2BD3F" w14:textId="77777777" w:rsidTr="2F252EEF">
        <w:trPr>
          <w:trHeight w:val="9508"/>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3"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771CA14" w14:textId="62E41E22" w:rsidR="00DE08F4" w:rsidRDefault="00132227">
            <w:pPr>
              <w:pStyle w:val="ListParagraph"/>
              <w:pPrChange w:id="1974" w:author="Andrew Fryer (@DEEPFAT)" w:date="2017-07-03T08:18:00Z">
                <w:pPr>
                  <w:spacing w:after="120" w:line="239" w:lineRule="auto"/>
                  <w:ind w:left="361" w:hanging="360"/>
                </w:pPr>
              </w:pPrChange>
            </w:pPr>
            <w:del w:id="1975" w:author="Andrew Fryer (@DEEPFAT)" w:date="2017-07-03T08:18:00Z">
              <w:r w:rsidDel="00F20360">
                <w:lastRenderedPageBreak/>
                <w:delText>19.</w:delText>
              </w:r>
              <w:r w:rsidDel="00F20360">
                <w:rPr>
                  <w:rFonts w:ascii="Arial" w:eastAsia="Arial" w:hAnsi="Arial" w:cs="Arial"/>
                </w:rPr>
                <w:delText xml:space="preserve"> </w:delText>
              </w:r>
            </w:del>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sidRPr="00910AA7">
              <w:rPr>
                <w:i/>
                <w:iCs/>
              </w:rPr>
              <w:t>Delivering the dashboards as content pack helps you in formatting the right content on the d</w:t>
            </w:r>
            <w:r w:rsidRPr="2F252EEF">
              <w:rPr>
                <w:i/>
                <w:iCs/>
                <w:rPrChange w:id="1976" w:author="Andrew Fryer (@DEEPFAT)" w:date="2017-06-12T02:32:00Z">
                  <w:rPr>
                    <w:i/>
                  </w:rPr>
                </w:rPrChange>
              </w:rPr>
              <w:t xml:space="preserve">ashboard before your end-users can see the changes.  </w:t>
            </w:r>
          </w:p>
          <w:p w14:paraId="283AF9CF" w14:textId="77777777" w:rsidR="00DE08F4" w:rsidRDefault="00132227">
            <w:pPr>
              <w:spacing w:after="120" w:line="239" w:lineRule="auto"/>
              <w:ind w:left="1" w:firstLine="0"/>
            </w:pPr>
            <w:r w:rsidRPr="00910AA7">
              <w:rPr>
                <w:i/>
                <w:iCs/>
              </w:rPr>
              <w:t>The users will not see new data at random time. You can establish a rhythm in your organization that changes will get published on a regular cadence that the users can expect. In addition</w:t>
            </w:r>
            <w:r w:rsidRPr="2F252EEF">
              <w:rPr>
                <w:i/>
                <w:iCs/>
                <w:rPrChange w:id="1977" w:author="Andrew Fryer (@DEEPFAT)" w:date="2017-06-12T02:32:00Z">
                  <w:rPr>
                    <w:i/>
                  </w:rPr>
                </w:rPrChange>
              </w:rPr>
              <w:t xml:space="preserve">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78"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204"/>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t xml:space="preserve"> </w:t>
      </w:r>
    </w:p>
    <w:p w14:paraId="7830A9AF" w14:textId="77777777" w:rsidR="00DE08F4" w:rsidRDefault="00132227">
      <w:pPr>
        <w:pStyle w:val="Heading1"/>
        <w:ind w:left="-5"/>
      </w:pPr>
      <w:bookmarkStart w:id="1979" w:name="_Toc429567330"/>
      <w:r>
        <w:lastRenderedPageBreak/>
        <w:t>View and manage your Excel reports in Power BI</w:t>
      </w:r>
      <w:bookmarkEnd w:id="1979"/>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1"/>
        <w:tblW w:w="14024" w:type="dxa"/>
        <w:tblInd w:w="5" w:type="dxa"/>
        <w:tblCellMar>
          <w:top w:w="124" w:type="dxa"/>
          <w:left w:w="107" w:type="dxa"/>
        </w:tblCellMar>
        <w:tblLook w:val="04A0" w:firstRow="1" w:lastRow="0" w:firstColumn="1" w:lastColumn="0" w:noHBand="0" w:noVBand="1"/>
        <w:tblPrChange w:id="1980" w:author="Andrew Fryer (@DEEPFAT)" w:date="2017-06-12T02:32:00Z">
          <w:tblPr>
            <w:tblStyle w:val="TableGrid1"/>
            <w:tblW w:w="14024" w:type="dxa"/>
            <w:tblInd w:w="5" w:type="dxa"/>
            <w:tblCellMar>
              <w:top w:w="124" w:type="dxa"/>
              <w:left w:w="107" w:type="dxa"/>
            </w:tblCellMar>
            <w:tblLook w:val="04A0" w:firstRow="1" w:lastRow="0" w:firstColumn="1" w:lastColumn="0" w:noHBand="0" w:noVBand="1"/>
          </w:tblPr>
        </w:tblPrChange>
      </w:tblPr>
      <w:tblGrid>
        <w:gridCol w:w="5235"/>
        <w:gridCol w:w="8789"/>
        <w:tblGridChange w:id="1981">
          <w:tblGrid>
            <w:gridCol w:w="360"/>
            <w:gridCol w:w="360"/>
          </w:tblGrid>
        </w:tblGridChange>
      </w:tblGrid>
      <w:tr w:rsidR="00DE08F4" w14:paraId="28A3CB96" w14:textId="77777777" w:rsidTr="2F252EEF">
        <w:trPr>
          <w:trHeight w:val="658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C08338F" w14:textId="77777777" w:rsidR="00DE08F4" w:rsidRDefault="00132227">
            <w:pPr>
              <w:pStyle w:val="ListParagraph"/>
              <w:numPr>
                <w:ilvl w:val="0"/>
                <w:numId w:val="163"/>
              </w:numPr>
              <w:pPrChange w:id="1983" w:author="Andrew Fryer (@DEEPFAT)" w:date="2017-07-03T08:18:00Z">
                <w:pPr>
                  <w:numPr>
                    <w:numId w:val="63"/>
                  </w:numPr>
                  <w:spacing w:after="12" w:line="259" w:lineRule="auto"/>
                  <w:ind w:left="361" w:hanging="360"/>
                </w:pPr>
              </w:pPrChange>
            </w:pPr>
            <w:r>
              <w:t xml:space="preserve">Login to your Office 365 account </w:t>
            </w:r>
          </w:p>
          <w:p w14:paraId="51AEAFEB" w14:textId="77777777" w:rsidR="00DE08F4" w:rsidRDefault="00132227">
            <w:pPr>
              <w:pStyle w:val="ListParagraph"/>
              <w:pPrChange w:id="1984" w:author="Andrew Fryer (@DEEPFAT)" w:date="2017-07-03T08:18:00Z">
                <w:pPr>
                  <w:numPr>
                    <w:numId w:val="63"/>
                  </w:numPr>
                  <w:spacing w:after="33" w:line="240" w:lineRule="auto"/>
                  <w:ind w:left="361" w:hanging="360"/>
                </w:pPr>
              </w:pPrChange>
            </w:pPr>
            <w:r>
              <w:t xml:space="preserve">Click on the top left corner and select OneDrive </w:t>
            </w:r>
          </w:p>
          <w:p w14:paraId="359FA256" w14:textId="77777777" w:rsidR="00DE08F4" w:rsidRDefault="00132227">
            <w:pPr>
              <w:pStyle w:val="ListParagraph"/>
              <w:pPrChange w:id="1985" w:author="Andrew Fryer (@DEEPFAT)" w:date="2017-07-03T08:18:00Z">
                <w:pPr>
                  <w:numPr>
                    <w:numId w:val="63"/>
                  </w:numPr>
                  <w:spacing w:after="121" w:line="238" w:lineRule="auto"/>
                  <w:ind w:left="361" w:hanging="360"/>
                </w:pPr>
              </w:pPrChange>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205"/>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1"/>
        <w:tblW w:w="14024" w:type="dxa"/>
        <w:tblInd w:w="5" w:type="dxa"/>
        <w:tblCellMar>
          <w:top w:w="125" w:type="dxa"/>
          <w:left w:w="107" w:type="dxa"/>
          <w:right w:w="76" w:type="dxa"/>
        </w:tblCellMar>
        <w:tblLook w:val="04A0" w:firstRow="1" w:lastRow="0" w:firstColumn="1" w:lastColumn="0" w:noHBand="0" w:noVBand="1"/>
        <w:tblPrChange w:id="1987" w:author="Andrew Fryer (@DEEPFAT)" w:date="2017-06-12T02:32:00Z">
          <w:tblPr>
            <w:tblStyle w:val="TableGrid1"/>
            <w:tblW w:w="14024" w:type="dxa"/>
            <w:tblInd w:w="5" w:type="dxa"/>
            <w:tblCellMar>
              <w:top w:w="125" w:type="dxa"/>
              <w:left w:w="107" w:type="dxa"/>
              <w:right w:w="76" w:type="dxa"/>
            </w:tblCellMar>
            <w:tblLook w:val="04A0" w:firstRow="1" w:lastRow="0" w:firstColumn="1" w:lastColumn="0" w:noHBand="0" w:noVBand="1"/>
          </w:tblPr>
        </w:tblPrChange>
      </w:tblPr>
      <w:tblGrid>
        <w:gridCol w:w="5235"/>
        <w:gridCol w:w="8789"/>
        <w:tblGridChange w:id="1988">
          <w:tblGrid>
            <w:gridCol w:w="360"/>
            <w:gridCol w:w="360"/>
          </w:tblGrid>
        </w:tblGridChange>
      </w:tblGrid>
      <w:tr w:rsidR="00DE08F4" w14:paraId="19B22984" w14:textId="77777777" w:rsidTr="2F252EEF">
        <w:trPr>
          <w:trHeight w:val="357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8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F761A55" w14:textId="68BF961A" w:rsidR="00DE08F4" w:rsidRDefault="00132227">
            <w:pPr>
              <w:pStyle w:val="ListParagraph"/>
              <w:pPrChange w:id="1990" w:author="Andrew Fryer (@DEEPFAT)" w:date="2017-07-03T08:19:00Z">
                <w:pPr>
                  <w:numPr>
                    <w:numId w:val="64"/>
                  </w:numPr>
                  <w:spacing w:after="34" w:line="239" w:lineRule="auto"/>
                  <w:ind w:left="361" w:right="25" w:hanging="360"/>
                  <w:jc w:val="both"/>
                </w:pPr>
              </w:pPrChange>
            </w:pPr>
            <w:r>
              <w:lastRenderedPageBreak/>
              <w:t>Login to</w:t>
            </w:r>
            <w:ins w:id="1991" w:author="Andrew Fryer (@DEEPFAT)" w:date="2017-07-03T08:19:00Z">
              <w:r w:rsidR="00F20360">
                <w:t xml:space="preserve"> </w:t>
              </w:r>
              <w:r w:rsidR="00F20360" w:rsidRPr="00F32619">
                <w:fldChar w:fldCharType="begin"/>
              </w:r>
              <w:r w:rsidR="00F20360">
                <w:instrText xml:space="preserve"> HYPERLINK "http://app.powerbi.com/" \h </w:instrText>
              </w:r>
              <w:r w:rsidR="00F20360" w:rsidRPr="00F32619">
                <w:fldChar w:fldCharType="separate"/>
              </w:r>
              <w:r w:rsidR="00F20360" w:rsidRPr="00F32619">
                <w:rPr>
                  <w:color w:val="0563C1"/>
                  <w:u w:val="single" w:color="0563C1"/>
                </w:rPr>
                <w:t>http://app.powerbi.com</w:t>
              </w:r>
              <w:r w:rsidR="00F20360" w:rsidRPr="00F32619">
                <w:rPr>
                  <w:color w:val="0563C1"/>
                  <w:u w:val="single" w:color="0563C1"/>
                </w:rPr>
                <w:fldChar w:fldCharType="end"/>
              </w:r>
              <w:r w:rsidR="00F20360">
                <w:fldChar w:fldCharType="begin"/>
              </w:r>
              <w:r w:rsidR="00F20360">
                <w:instrText xml:space="preserve"> HYPERLINK "http://app.powerbi.com/" \h </w:instrText>
              </w:r>
              <w:r w:rsidR="00F20360">
                <w:fldChar w:fldCharType="separate"/>
              </w:r>
              <w:r w:rsidR="00F20360">
                <w:t xml:space="preserve"> </w:t>
              </w:r>
              <w:r w:rsidR="00F20360">
                <w:fldChar w:fldCharType="end"/>
              </w:r>
            </w:ins>
            <w:r>
              <w:t xml:space="preserve"> </w:t>
            </w:r>
            <w:del w:id="1992" w:author="Andrew Fryer (@DEEPFAT)" w:date="2017-07-03T08:18:00Z">
              <w:r w:rsidR="00204EF9" w:rsidRPr="00F20360" w:rsidDel="00F20360">
                <w:fldChar w:fldCharType="begin"/>
              </w:r>
              <w:r w:rsidR="00204EF9" w:rsidDel="00F20360">
                <w:delInstrText xml:space="preserve"> HYPERLINK "http://app.powerbi.com/" \h </w:delInstrText>
              </w:r>
              <w:r w:rsidR="00204EF9" w:rsidRPr="00F20360" w:rsidDel="00F20360">
                <w:fldChar w:fldCharType="separate"/>
              </w:r>
              <w:r w:rsidRPr="00F20360" w:rsidDel="00F20360">
                <w:rPr>
                  <w:rPrChange w:id="1993" w:author="Andrew Fryer (@DEEPFAT)" w:date="2017-07-03T08:19:00Z">
                    <w:rPr>
                      <w:color w:val="0563C1"/>
                      <w:u w:val="single" w:color="0563C1"/>
                    </w:rPr>
                  </w:rPrChange>
                </w:rPr>
                <w:delText>http://app.powerbi.com</w:delText>
              </w:r>
              <w:r w:rsidR="00204EF9" w:rsidRPr="00F20360" w:rsidDel="00F20360">
                <w:rPr>
                  <w:rPrChange w:id="1994" w:author="Andrew Fryer (@DEEPFAT)" w:date="2017-07-03T08:19:00Z">
                    <w:rPr>
                      <w:color w:val="0563C1"/>
                      <w:u w:val="single" w:color="0563C1"/>
                    </w:rPr>
                  </w:rPrChange>
                </w:rPr>
                <w:fldChar w:fldCharType="end"/>
              </w:r>
              <w:r w:rsidR="00204EF9" w:rsidDel="00F20360">
                <w:fldChar w:fldCharType="begin"/>
              </w:r>
              <w:r w:rsidR="00204EF9" w:rsidDel="00F20360">
                <w:delInstrText xml:space="preserve"> HYPERLINK "http://app.powerbi.com/" \h </w:delInstrText>
              </w:r>
              <w:r w:rsidR="00204EF9" w:rsidDel="00F20360">
                <w:fldChar w:fldCharType="separate"/>
              </w:r>
              <w:r w:rsidDel="00F20360">
                <w:delText xml:space="preserve"> </w:delText>
              </w:r>
              <w:r w:rsidR="00204EF9" w:rsidDel="00F20360">
                <w:fldChar w:fldCharType="end"/>
              </w:r>
            </w:del>
            <w:r>
              <w:t xml:space="preserve">(or URL provided by the instructor)  using your organizational credential and click on Get Data. </w:t>
            </w:r>
          </w:p>
          <w:p w14:paraId="70DD2DA8" w14:textId="77777777" w:rsidR="00DE08F4" w:rsidRDefault="00132227">
            <w:pPr>
              <w:pStyle w:val="ListParagraph"/>
              <w:pPrChange w:id="1995" w:author="Andrew Fryer (@DEEPFAT)" w:date="2017-07-03T08:19:00Z">
                <w:pPr>
                  <w:numPr>
                    <w:numId w:val="64"/>
                  </w:numPr>
                  <w:spacing w:after="0" w:line="259" w:lineRule="auto"/>
                  <w:ind w:left="361" w:right="25" w:hanging="360"/>
                  <w:jc w:val="both"/>
                </w:pPr>
              </w:pPrChange>
            </w:pPr>
            <w:r>
              <w:t xml:space="preserve">Click on Get under Files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199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206"/>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2F252EEF">
        <w:trPr>
          <w:trHeight w:val="3116"/>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99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62EF7B1A" w14:textId="063761F5" w:rsidR="00DE08F4" w:rsidRDefault="00132227">
            <w:pPr>
              <w:pStyle w:val="ListParagraph"/>
              <w:pPrChange w:id="1998" w:author="Andrew Fryer (@DEEPFAT)" w:date="2017-07-03T08:19:00Z">
                <w:pPr>
                  <w:spacing w:after="0" w:line="259" w:lineRule="auto"/>
                  <w:ind w:left="361" w:hanging="360"/>
                </w:pPr>
              </w:pPrChange>
            </w:pPr>
            <w:del w:id="1999" w:author="Andrew Fryer (@DEEPFAT)" w:date="2017-07-03T08:19:00Z">
              <w:r w:rsidDel="00F20360">
                <w:delText>6.</w:delText>
              </w:r>
            </w:del>
            <w:del w:id="2000" w:author="Andrew Fryer (@DEEPFAT)" w:date="2017-07-03T08:20:00Z">
              <w:r w:rsidRPr="00F20360" w:rsidDel="00F20360">
                <w:rPr>
                  <w:rPrChange w:id="2001" w:author="Andrew Fryer (@DEEPFAT)" w:date="2017-07-03T08:19:00Z">
                    <w:rPr>
                      <w:rFonts w:ascii="Arial" w:eastAsia="Arial" w:hAnsi="Arial" w:cs="Arial"/>
                    </w:rPr>
                  </w:rPrChange>
                </w:rPr>
                <w:delText xml:space="preserve"> </w:delText>
              </w:r>
            </w:del>
            <w:r>
              <w:t xml:space="preserve">In the Get </w:t>
            </w:r>
            <w:del w:id="2002" w:author="Andrew Fryer (@DEEPFAT)" w:date="2017-07-03T08:19:00Z">
              <w:r w:rsidDel="00F20360">
                <w:delText xml:space="preserve">Data </w:delText>
              </w:r>
              <w:r w:rsidRPr="00F20360" w:rsidDel="00F20360">
                <w:rPr>
                  <w:rPrChange w:id="2003" w:author="Andrew Fryer (@DEEPFAT)" w:date="2017-07-03T08:19:00Z">
                    <w:rPr>
                      <w:rFonts w:ascii="Wingdings" w:eastAsia="Wingdings" w:hAnsi="Wingdings" w:cs="Wingdings"/>
                    </w:rPr>
                  </w:rPrChange>
                </w:rPr>
                <w:delText></w:delText>
              </w:r>
              <w:r w:rsidDel="00F20360">
                <w:delText xml:space="preserve"> Files </w:delText>
              </w:r>
            </w:del>
            <w:r>
              <w:t>page click on</w:t>
            </w:r>
            <w:ins w:id="2004" w:author="Andrew Fryer (@DEEPFAT)" w:date="2017-07-03T08:20:00Z">
              <w:r w:rsidR="00F2774D">
                <w:t xml:space="preserve"> Data </w:t>
              </w:r>
              <w:r w:rsidR="00F2774D" w:rsidRPr="00F32619">
                <w:rPr>
                  <w:rFonts w:ascii="Wingdings" w:eastAsia="Wingdings" w:hAnsi="Wingdings" w:cs="Wingdings"/>
                </w:rPr>
                <w:t></w:t>
              </w:r>
              <w:r w:rsidR="00F2774D">
                <w:t xml:space="preserve"> Files</w:t>
              </w:r>
            </w:ins>
            <w:r>
              <w:t xml:space="preserve"> </w:t>
            </w:r>
            <w:ins w:id="2005" w:author="Andrew Fryer (@DEEPFAT)" w:date="2017-07-03T08:20:00Z">
              <w:r w:rsidR="00F2774D" w:rsidRPr="00F32619">
                <w:rPr>
                  <w:rFonts w:ascii="Wingdings" w:eastAsia="Wingdings" w:hAnsi="Wingdings" w:cs="Wingdings"/>
                </w:rPr>
                <w:t></w:t>
              </w:r>
              <w:r w:rsidR="00F2774D">
                <w:rPr>
                  <w:rFonts w:ascii="Wingdings" w:eastAsia="Wingdings" w:hAnsi="Wingdings" w:cs="Wingdings"/>
                </w:rPr>
                <w:t></w:t>
              </w:r>
            </w:ins>
            <w:r>
              <w:t xml:space="preserve">OneDrive – Business as shown in the figure.   </w:t>
            </w:r>
          </w:p>
        </w:tc>
        <w:tc>
          <w:tcPr>
            <w:tcW w:w="87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6" w:author="Andrew Fryer (@DEEPFAT)" w:date="2017-06-12T02:32:00Z">
              <w:tcPr>
                <w:tcW w:w="8789" w:type="dxa"/>
                <w:tcBorders>
                  <w:top w:val="single" w:sz="4" w:space="0" w:color="000000"/>
                  <w:left w:val="single" w:sz="4" w:space="0" w:color="000000"/>
                  <w:bottom w:val="single" w:sz="4" w:space="0" w:color="000000"/>
                  <w:right w:val="single" w:sz="4" w:space="0" w:color="000000"/>
                </w:tcBorders>
              </w:tcPr>
            </w:tcPrChange>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207"/>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73" w:type="dxa"/>
        </w:tblCellMar>
        <w:tblLook w:val="04A0" w:firstRow="1" w:lastRow="0" w:firstColumn="1" w:lastColumn="0" w:noHBand="0" w:noVBand="1"/>
        <w:tblPrChange w:id="2007" w:author="Andrew Fryer (@DEEPFAT)" w:date="2017-06-12T02:32:00Z">
          <w:tblPr>
            <w:tblStyle w:val="TableGrid1"/>
            <w:tblW w:w="13882" w:type="dxa"/>
            <w:tblInd w:w="5" w:type="dxa"/>
            <w:tblCellMar>
              <w:top w:w="122" w:type="dxa"/>
              <w:left w:w="107" w:type="dxa"/>
              <w:right w:w="73" w:type="dxa"/>
            </w:tblCellMar>
            <w:tblLook w:val="04A0" w:firstRow="1" w:lastRow="0" w:firstColumn="1" w:lastColumn="0" w:noHBand="0" w:noVBand="1"/>
          </w:tblPr>
        </w:tblPrChange>
      </w:tblPr>
      <w:tblGrid>
        <w:gridCol w:w="5235"/>
        <w:gridCol w:w="8647"/>
        <w:tblGridChange w:id="2008">
          <w:tblGrid>
            <w:gridCol w:w="360"/>
            <w:gridCol w:w="360"/>
          </w:tblGrid>
        </w:tblGridChange>
      </w:tblGrid>
      <w:tr w:rsidR="00DE08F4" w14:paraId="3D8E1579" w14:textId="77777777" w:rsidTr="2F252EEF">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09"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1F9C9DE" w14:textId="54A63614" w:rsidR="00DE08F4" w:rsidRDefault="00132227">
            <w:pPr>
              <w:pStyle w:val="ListParagraph"/>
              <w:pPrChange w:id="2010" w:author="Andrew Fryer (@DEEPFAT)" w:date="2017-07-03T08:20:00Z">
                <w:pPr>
                  <w:spacing w:after="0" w:line="259" w:lineRule="auto"/>
                  <w:ind w:left="361" w:hanging="360"/>
                </w:pPr>
              </w:pPrChange>
            </w:pPr>
            <w:del w:id="2011" w:author="Andrew Fryer (@DEEPFAT)" w:date="2017-07-03T08:21:00Z">
              <w:r w:rsidDel="00F2774D">
                <w:lastRenderedPageBreak/>
                <w:delText>7.</w:delText>
              </w:r>
              <w:r w:rsidRPr="00F2774D" w:rsidDel="00F2774D">
                <w:rPr>
                  <w:rPrChange w:id="2012" w:author="Andrew Fryer (@DEEPFAT)" w:date="2017-07-03T08:20:00Z">
                    <w:rPr>
                      <w:rFonts w:ascii="Arial" w:eastAsia="Arial" w:hAnsi="Arial" w:cs="Arial"/>
                    </w:rPr>
                  </w:rPrChange>
                </w:rPr>
                <w:delText xml:space="preserve"> </w:delText>
              </w:r>
            </w:del>
            <w:r>
              <w:t xml:space="preserve">Select the VanArsdelExcelReport you uploaded to your Onedrive and click Connect as shown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1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208"/>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2F252EEF">
        <w:trPr>
          <w:trHeight w:val="471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EDAA63E" w14:textId="77777777" w:rsidR="00DE08F4" w:rsidRDefault="00132227">
            <w:pPr>
              <w:pStyle w:val="ListParagraph"/>
              <w:pPrChange w:id="2015" w:author="Andrew Fryer (@DEEPFAT)" w:date="2017-07-03T08:21:00Z">
                <w:pPr>
                  <w:numPr>
                    <w:numId w:val="65"/>
                  </w:numPr>
                  <w:spacing w:after="33" w:line="240" w:lineRule="auto"/>
                  <w:ind w:left="361" w:hanging="360"/>
                </w:pPr>
              </w:pPrChange>
            </w:pPr>
            <w:r>
              <w:t xml:space="preserve">In the OneDrive for Business page you have two options:  </w:t>
            </w:r>
          </w:p>
          <w:p w14:paraId="75283F7C" w14:textId="77777777" w:rsidR="00DE08F4" w:rsidRDefault="00132227">
            <w:pPr>
              <w:pStyle w:val="ListParagraph"/>
              <w:numPr>
                <w:ilvl w:val="1"/>
                <w:numId w:val="143"/>
              </w:numPr>
              <w:pPrChange w:id="2016" w:author="Andrew Fryer (@DEEPFAT)" w:date="2017-07-03T08:21:00Z">
                <w:pPr>
                  <w:numPr>
                    <w:ilvl w:val="1"/>
                    <w:numId w:val="65"/>
                  </w:numPr>
                  <w:spacing w:after="34" w:line="239" w:lineRule="auto"/>
                  <w:ind w:left="1081" w:right="15" w:hanging="360"/>
                </w:pPr>
              </w:pPrChange>
            </w:pPr>
            <w:r>
              <w:t xml:space="preserve">Import data model and power view reports to Power BI and enhance the reports </w:t>
            </w:r>
          </w:p>
          <w:p w14:paraId="24186345" w14:textId="77777777" w:rsidR="00DE08F4" w:rsidRDefault="00132227">
            <w:pPr>
              <w:pStyle w:val="ListParagraph"/>
              <w:numPr>
                <w:ilvl w:val="1"/>
                <w:numId w:val="143"/>
              </w:numPr>
              <w:pPrChange w:id="2017" w:author="Andrew Fryer (@DEEPFAT)" w:date="2017-07-03T08:21:00Z">
                <w:pPr>
                  <w:numPr>
                    <w:ilvl w:val="1"/>
                    <w:numId w:val="65"/>
                  </w:numPr>
                  <w:spacing w:after="33" w:line="240" w:lineRule="auto"/>
                  <w:ind w:left="1081" w:right="15" w:hanging="360"/>
                </w:pPr>
              </w:pPrChange>
            </w:pPr>
            <w:r>
              <w:t xml:space="preserve">Connect and manage  the Excel reports as-is  </w:t>
            </w:r>
          </w:p>
          <w:p w14:paraId="56A52535" w14:textId="77777777" w:rsidR="00DE08F4" w:rsidRDefault="00132227">
            <w:pPr>
              <w:pStyle w:val="ListParagraph"/>
              <w:pPrChange w:id="2018" w:author="Andrew Fryer (@DEEPFAT)" w:date="2017-07-03T08:21:00Z">
                <w:pPr>
                  <w:numPr>
                    <w:numId w:val="65"/>
                  </w:numPr>
                  <w:spacing w:after="0" w:line="259" w:lineRule="auto"/>
                  <w:ind w:left="361" w:hanging="360"/>
                </w:pPr>
              </w:pPrChange>
            </w:pPr>
            <w:r>
              <w:t xml:space="preserve">Select option (b) as highlighted in the figure.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1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09"/>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1"/>
        <w:tblW w:w="13882" w:type="dxa"/>
        <w:tblInd w:w="5" w:type="dxa"/>
        <w:tblCellMar>
          <w:top w:w="122" w:type="dxa"/>
          <w:left w:w="107" w:type="dxa"/>
          <w:right w:w="69" w:type="dxa"/>
        </w:tblCellMar>
        <w:tblLook w:val="04A0" w:firstRow="1" w:lastRow="0" w:firstColumn="1" w:lastColumn="0" w:noHBand="0" w:noVBand="1"/>
        <w:tblPrChange w:id="2020" w:author="Andrew Fryer (@DEEPFAT)" w:date="2017-06-12T02:32:00Z">
          <w:tblPr>
            <w:tblStyle w:val="TableGrid1"/>
            <w:tblW w:w="13882" w:type="dxa"/>
            <w:tblInd w:w="5" w:type="dxa"/>
            <w:tblCellMar>
              <w:top w:w="122" w:type="dxa"/>
              <w:left w:w="107" w:type="dxa"/>
              <w:right w:w="69" w:type="dxa"/>
            </w:tblCellMar>
            <w:tblLook w:val="04A0" w:firstRow="1" w:lastRow="0" w:firstColumn="1" w:lastColumn="0" w:noHBand="0" w:noVBand="1"/>
          </w:tblPr>
        </w:tblPrChange>
      </w:tblPr>
      <w:tblGrid>
        <w:gridCol w:w="5235"/>
        <w:gridCol w:w="8647"/>
        <w:tblGridChange w:id="2021">
          <w:tblGrid>
            <w:gridCol w:w="360"/>
            <w:gridCol w:w="360"/>
          </w:tblGrid>
        </w:tblGridChange>
      </w:tblGrid>
      <w:tr w:rsidR="00DE08F4" w14:paraId="1EFD6858" w14:textId="77777777" w:rsidTr="2F252EEF">
        <w:trPr>
          <w:trHeight w:val="1862"/>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22"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1299F1D3" w14:textId="16677C05" w:rsidR="00DE08F4" w:rsidRDefault="00132227">
            <w:pPr>
              <w:pStyle w:val="ListParagraph"/>
              <w:pPrChange w:id="2023" w:author="Andrew Fryer (@DEEPFAT)" w:date="2017-07-03T08:22:00Z">
                <w:pPr>
                  <w:spacing w:after="0" w:line="259" w:lineRule="auto"/>
                  <w:ind w:left="361" w:hanging="360"/>
                </w:pPr>
              </w:pPrChange>
            </w:pPr>
            <w:del w:id="2024" w:author="Andrew Fryer (@DEEPFAT)" w:date="2017-07-03T08:22:00Z">
              <w:r w:rsidDel="00F2774D">
                <w:lastRenderedPageBreak/>
                <w:delText>10.</w:delText>
              </w:r>
              <w:r w:rsidRPr="00F2774D" w:rsidDel="00F2774D">
                <w:rPr>
                  <w:rPrChange w:id="2025" w:author="Andrew Fryer (@DEEPFAT)" w:date="2017-07-03T08:22:00Z">
                    <w:rPr>
                      <w:rFonts w:ascii="Arial" w:eastAsia="Arial" w:hAnsi="Arial" w:cs="Arial"/>
                    </w:rPr>
                  </w:rPrChange>
                </w:rPr>
                <w:delText xml:space="preserve"> </w:delText>
              </w:r>
            </w:del>
            <w:r>
              <w:t xml:space="preserve">Once the Excel workbook has been successfully connected to Power BI you will see the information shown in the figure on top right corner of your browser.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26"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210"/>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2F252EEF">
        <w:trPr>
          <w:trHeight w:val="4614"/>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27"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7A98BA34" w14:textId="77777777" w:rsidR="00DE08F4" w:rsidRDefault="00132227">
            <w:pPr>
              <w:pStyle w:val="ListParagraph"/>
              <w:pPrChange w:id="2028" w:author="Andrew Fryer (@DEEPFAT)" w:date="2017-07-03T08:22:00Z">
                <w:pPr>
                  <w:numPr>
                    <w:numId w:val="66"/>
                  </w:numPr>
                  <w:spacing w:after="34" w:line="239" w:lineRule="auto"/>
                  <w:ind w:left="361" w:hanging="360"/>
                </w:pPr>
              </w:pPrChange>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pPr>
              <w:pStyle w:val="ListParagraph"/>
              <w:pPrChange w:id="2029" w:author="Andrew Fryer (@DEEPFAT)" w:date="2017-07-03T08:22:00Z">
                <w:pPr>
                  <w:numPr>
                    <w:numId w:val="66"/>
                  </w:numPr>
                  <w:spacing w:after="0" w:line="259" w:lineRule="auto"/>
                  <w:ind w:left="361" w:hanging="360"/>
                </w:pPr>
              </w:pPrChange>
            </w:pPr>
            <w:r>
              <w:t xml:space="preserve">If you click on the Excel report Power BI will launch a new browser and opens the workbook using Excel online.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Change w:id="2030"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211"/>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2F252EEF">
        <w:trPr>
          <w:trHeight w:val="2307"/>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1"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3F4A5B" w14:textId="5ABF05B4" w:rsidR="00DE08F4" w:rsidRDefault="00132227">
            <w:pPr>
              <w:pStyle w:val="ListParagraph"/>
              <w:pPrChange w:id="2032" w:author="Andrew Fryer (@DEEPFAT)" w:date="2017-07-03T08:23:00Z">
                <w:pPr>
                  <w:spacing w:after="0" w:line="259" w:lineRule="auto"/>
                  <w:ind w:left="361" w:hanging="360"/>
                </w:pPr>
              </w:pPrChange>
            </w:pPr>
            <w:del w:id="2033" w:author="Andrew Fryer (@DEEPFAT)" w:date="2017-07-03T08:23:00Z">
              <w:r w:rsidDel="00E76C9C">
                <w:delText>13.</w:delText>
              </w:r>
              <w:r w:rsidRPr="00E76C9C" w:rsidDel="00E76C9C">
                <w:rPr>
                  <w:rPrChange w:id="2034" w:author="Andrew Fryer (@DEEPFAT)" w:date="2017-07-03T08:23:00Z">
                    <w:rPr>
                      <w:rFonts w:ascii="Arial" w:eastAsia="Arial" w:hAnsi="Arial" w:cs="Arial"/>
                    </w:rPr>
                  </w:rPrChange>
                </w:rPr>
                <w:delText xml:space="preserve"> </w:delText>
              </w:r>
            </w:del>
            <w:r>
              <w:t xml:space="preserve">To schedule a refresh for your Excel workbook click on the ellipses … next to your Excel report and click Schedule Refresh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212"/>
                          <a:stretch>
                            <a:fillRect/>
                          </a:stretch>
                        </pic:blipFill>
                        <pic:spPr>
                          <a:xfrm>
                            <a:off x="0" y="0"/>
                            <a:ext cx="4869180" cy="1380490"/>
                          </a:xfrm>
                          <a:prstGeom prst="rect">
                            <a:avLst/>
                          </a:prstGeom>
                        </pic:spPr>
                      </pic:pic>
                    </a:graphicData>
                  </a:graphic>
                </wp:inline>
              </w:drawing>
            </w:r>
          </w:p>
        </w:tc>
      </w:tr>
      <w:tr w:rsidR="00DE08F4" w14:paraId="111364EE" w14:textId="77777777" w:rsidTr="00E76C9C">
        <w:trPr>
          <w:trHeight w:val="363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36" w:author="Andrew Fryer (@DEEPFAT)" w:date="2017-07-03T08:23:00Z">
              <w:tcPr>
                <w:tcW w:w="5235" w:type="dxa"/>
                <w:tcBorders>
                  <w:top w:val="single" w:sz="4" w:space="0" w:color="000000"/>
                  <w:left w:val="single" w:sz="4" w:space="0" w:color="000000"/>
                  <w:bottom w:val="single" w:sz="4" w:space="0" w:color="000000"/>
                  <w:right w:val="single" w:sz="4" w:space="0" w:color="000000"/>
                </w:tcBorders>
              </w:tcPr>
            </w:tcPrChange>
          </w:tcPr>
          <w:p w14:paraId="0BD4D786" w14:textId="57443ED0" w:rsidR="00DE08F4" w:rsidRDefault="00132227">
            <w:pPr>
              <w:pStyle w:val="ListParagraph"/>
              <w:pPrChange w:id="2037" w:author="Andrew Fryer (@DEEPFAT)" w:date="2017-07-03T08:23:00Z">
                <w:pPr>
                  <w:spacing w:after="120" w:line="239" w:lineRule="auto"/>
                  <w:ind w:left="361" w:hanging="360"/>
                </w:pPr>
              </w:pPrChange>
            </w:pPr>
            <w:del w:id="2038" w:author="Andrew Fryer (@DEEPFAT)" w:date="2017-07-03T08:23:00Z">
              <w:r w:rsidDel="00E76C9C">
                <w:lastRenderedPageBreak/>
                <w:delText>14.</w:delText>
              </w:r>
              <w:r w:rsidRPr="00E76C9C" w:rsidDel="00E76C9C">
                <w:rPr>
                  <w:rPrChange w:id="2039" w:author="Andrew Fryer (@DEEPFAT)" w:date="2017-07-03T08:23:00Z">
                    <w:rPr>
                      <w:rFonts w:ascii="Arial" w:eastAsia="Arial" w:hAnsi="Arial" w:cs="Arial"/>
                    </w:rPr>
                  </w:rPrChange>
                </w:rPr>
                <w:delText xml:space="preserve"> </w:delText>
              </w:r>
            </w:del>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0" w:author="Andrew Fryer (@DEEPFAT)" w:date="2017-07-03T08:23:00Z">
              <w:tcPr>
                <w:tcW w:w="8647" w:type="dxa"/>
                <w:tcBorders>
                  <w:top w:val="single" w:sz="4" w:space="0" w:color="000000"/>
                  <w:left w:val="single" w:sz="4" w:space="0" w:color="000000"/>
                  <w:bottom w:val="single" w:sz="4" w:space="0" w:color="000000"/>
                  <w:right w:val="single" w:sz="4" w:space="0" w:color="000000"/>
                </w:tcBorders>
              </w:tcPr>
            </w:tcPrChange>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213"/>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041"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041"/>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042" w:name="_Toc429567332"/>
      <w:r>
        <w:t>Creating a Group</w:t>
      </w:r>
      <w:bookmarkEnd w:id="2042"/>
      <w:r>
        <w:t xml:space="preserve"> </w:t>
      </w:r>
    </w:p>
    <w:tbl>
      <w:tblPr>
        <w:tblStyle w:val="TableGrid1"/>
        <w:tblW w:w="13882" w:type="dxa"/>
        <w:tblInd w:w="5" w:type="dxa"/>
        <w:tblCellMar>
          <w:left w:w="107" w:type="dxa"/>
          <w:right w:w="70" w:type="dxa"/>
        </w:tblCellMar>
        <w:tblLook w:val="04A0" w:firstRow="1" w:lastRow="0" w:firstColumn="1" w:lastColumn="0" w:noHBand="0" w:noVBand="1"/>
        <w:tblPrChange w:id="2043" w:author="Andrew Fryer (@DEEPFAT)" w:date="2017-06-12T02:32: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736"/>
        <w:gridCol w:w="9146"/>
        <w:tblGridChange w:id="2044">
          <w:tblGrid>
            <w:gridCol w:w="360"/>
            <w:gridCol w:w="360"/>
          </w:tblGrid>
        </w:tblGridChange>
      </w:tblGrid>
      <w:tr w:rsidR="00DE08F4" w14:paraId="144054FF" w14:textId="77777777" w:rsidTr="2F252EEF">
        <w:trPr>
          <w:trHeight w:val="302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45"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A2A52DF" w14:textId="58893527" w:rsidR="00DE08F4" w:rsidRDefault="00132227">
            <w:pPr>
              <w:pStyle w:val="ListParagraph"/>
              <w:numPr>
                <w:ilvl w:val="0"/>
                <w:numId w:val="176"/>
              </w:numPr>
              <w:pPrChange w:id="2046" w:author="Andrew Fryer (@DEEPFAT)" w:date="2017-07-03T08:24:00Z">
                <w:pPr>
                  <w:numPr>
                    <w:numId w:val="67"/>
                  </w:numPr>
                  <w:spacing w:after="34" w:line="239" w:lineRule="auto"/>
                  <w:ind w:left="361" w:hanging="360"/>
                </w:pPr>
              </w:pPrChange>
            </w:pPr>
            <w:r>
              <w:t xml:space="preserve">Login to </w:t>
            </w:r>
            <w:del w:id="2047" w:author="Andrew Fryer (@DEEPFAT)" w:date="2017-07-03T08:24:00Z">
              <w:r w:rsidDel="009C55FD">
                <w:delText>you</w:delText>
              </w:r>
            </w:del>
            <w:ins w:id="2048" w:author="Andrew Fryer (@DEEPFAT)" w:date="2017-07-03T08:24:00Z">
              <w:r w:rsidR="009C55FD">
                <w:t xml:space="preserve"> </w:t>
              </w:r>
              <w:r w:rsidR="009C55FD">
                <w:fldChar w:fldCharType="begin"/>
              </w:r>
              <w:r w:rsidR="009C55FD">
                <w:instrText xml:space="preserve"> HYPERLINK "http://app.powerbi.com/" \h </w:instrText>
              </w:r>
              <w:r w:rsidR="009C55FD">
                <w:fldChar w:fldCharType="separate"/>
              </w:r>
              <w:r w:rsidR="009C55FD">
                <w:rPr>
                  <w:color w:val="0563C1"/>
                  <w:u w:val="single" w:color="0563C1"/>
                </w:rPr>
                <w:t>http://app.powerbi.com</w:t>
              </w:r>
              <w:r w:rsidR="009C55FD">
                <w:rPr>
                  <w:color w:val="0563C1"/>
                  <w:u w:val="single" w:color="0563C1"/>
                </w:rPr>
                <w:fldChar w:fldCharType="end"/>
              </w:r>
            </w:ins>
            <w:r>
              <w:t xml:space="preserve"> </w:t>
            </w:r>
            <w:del w:id="2049" w:author="Andrew Fryer (@DEEPFAT)" w:date="2017-07-03T08:24:00Z">
              <w:r w:rsidR="00204EF9" w:rsidRPr="009C55FD" w:rsidDel="009C55FD">
                <w:fldChar w:fldCharType="begin"/>
              </w:r>
              <w:r w:rsidR="00204EF9" w:rsidDel="009C55FD">
                <w:delInstrText xml:space="preserve"> HYPERLINK "http://app.powerbi.com/" \h </w:delInstrText>
              </w:r>
              <w:r w:rsidR="00204EF9" w:rsidRPr="009C55FD" w:rsidDel="009C55FD">
                <w:fldChar w:fldCharType="separate"/>
              </w:r>
              <w:r w:rsidRPr="009C55FD" w:rsidDel="009C55FD">
                <w:rPr>
                  <w:rPrChange w:id="2050" w:author="Andrew Fryer (@DEEPFAT)" w:date="2017-07-03T08:24:00Z">
                    <w:rPr>
                      <w:color w:val="0563C1"/>
                      <w:u w:val="single" w:color="0563C1"/>
                    </w:rPr>
                  </w:rPrChange>
                </w:rPr>
                <w:delText>http://app.powerbi.com</w:delText>
              </w:r>
              <w:r w:rsidR="00204EF9" w:rsidRPr="009C55FD" w:rsidDel="009C55FD">
                <w:rPr>
                  <w:rPrChange w:id="2051" w:author="Andrew Fryer (@DEEPFAT)" w:date="2017-07-03T08:24:00Z">
                    <w:rPr>
                      <w:color w:val="0563C1"/>
                      <w:u w:val="single" w:color="0563C1"/>
                    </w:rPr>
                  </w:rPrChange>
                </w:rPr>
                <w:fldChar w:fldCharType="end"/>
              </w:r>
            </w:del>
            <w:r w:rsidR="00204EF9">
              <w:fldChar w:fldCharType="begin"/>
            </w:r>
            <w:r w:rsidR="00204EF9">
              <w:instrText xml:space="preserve"> HYPERLINK "http://app.powerbi.com/" \h </w:instrText>
            </w:r>
            <w:r w:rsidR="00204EF9">
              <w:fldChar w:fldCharType="separate"/>
            </w:r>
            <w:r>
              <w:t xml:space="preserve"> </w:t>
            </w:r>
            <w:r w:rsidR="00204EF9">
              <w:fldChar w:fldCharType="end"/>
            </w:r>
            <w:r>
              <w:t xml:space="preserve">or the URL provided by your instructor using your organizational credential. </w:t>
            </w:r>
          </w:p>
          <w:p w14:paraId="34B9FCCB" w14:textId="77777777" w:rsidR="00DE08F4" w:rsidRDefault="00132227">
            <w:pPr>
              <w:pStyle w:val="ListParagraph"/>
              <w:pPrChange w:id="2052" w:author="Andrew Fryer (@DEEPFAT)" w:date="2017-07-03T08:24:00Z">
                <w:pPr>
                  <w:numPr>
                    <w:numId w:val="67"/>
                  </w:numPr>
                  <w:spacing w:after="120" w:line="240" w:lineRule="auto"/>
                  <w:ind w:left="361" w:hanging="360"/>
                </w:pPr>
              </w:pPrChange>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14"/>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2F252EEF">
        <w:trPr>
          <w:trHeight w:val="5355"/>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54"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030964C0" w14:textId="77777777" w:rsidR="00DE08F4" w:rsidRDefault="00132227">
            <w:pPr>
              <w:pStyle w:val="ListParagraph"/>
              <w:pPrChange w:id="2055" w:author="Andrew Fryer (@DEEPFAT)" w:date="2017-07-03T08:25:00Z">
                <w:pPr>
                  <w:numPr>
                    <w:numId w:val="68"/>
                  </w:numPr>
                  <w:spacing w:after="33" w:line="239" w:lineRule="auto"/>
                  <w:ind w:left="361" w:hanging="360"/>
                </w:pPr>
              </w:pPrChange>
            </w:pPr>
            <w:r>
              <w:lastRenderedPageBreak/>
              <w:t xml:space="preserve">Click the </w:t>
            </w:r>
            <w:r w:rsidRPr="009C55FD">
              <w:rPr>
                <w:sz w:val="28"/>
                <w:rPrChange w:id="2056" w:author="Andrew Fryer (@DEEPFAT)" w:date="2017-07-03T08:25:00Z">
                  <w:rPr>
                    <w:b/>
                    <w:bCs/>
                  </w:rPr>
                </w:rPrChange>
              </w:rPr>
              <w:t>+</w:t>
            </w:r>
            <w:r>
              <w:t xml:space="preserve"> sign next to group workspaces. If you are part of other groups those groups will be show here as you can see from the figure. </w:t>
            </w:r>
          </w:p>
          <w:p w14:paraId="1A6AD060" w14:textId="77777777" w:rsidR="00DE08F4" w:rsidRDefault="00132227">
            <w:pPr>
              <w:pStyle w:val="ListParagraph"/>
              <w:pPrChange w:id="2057" w:author="Andrew Fryer (@DEEPFAT)" w:date="2017-07-03T08:25:00Z">
                <w:pPr>
                  <w:numPr>
                    <w:numId w:val="68"/>
                  </w:numPr>
                  <w:spacing w:after="12" w:line="259" w:lineRule="auto"/>
                  <w:ind w:left="361" w:hanging="360"/>
                </w:pPr>
              </w:pPrChange>
            </w:pPr>
            <w:r>
              <w:t xml:space="preserve">Enter a name for your group </w:t>
            </w:r>
          </w:p>
          <w:p w14:paraId="0EC8B651" w14:textId="77777777" w:rsidR="00DE08F4" w:rsidRDefault="00132227">
            <w:pPr>
              <w:pStyle w:val="ListParagraph"/>
              <w:pPrChange w:id="2058" w:author="Andrew Fryer (@DEEPFAT)" w:date="2017-07-03T08:25:00Z">
                <w:pPr>
                  <w:numPr>
                    <w:numId w:val="68"/>
                  </w:numPr>
                  <w:spacing w:after="34" w:line="239" w:lineRule="auto"/>
                  <w:ind w:left="361" w:hanging="360"/>
                </w:pPr>
              </w:pPrChange>
            </w:pPr>
            <w:r>
              <w:t xml:space="preserve">Select if you want the group to be private or public. We recommend using private. </w:t>
            </w:r>
          </w:p>
          <w:p w14:paraId="4506F7D3" w14:textId="3F71FE70" w:rsidR="00DE08F4" w:rsidRDefault="00132227">
            <w:pPr>
              <w:pStyle w:val="ListParagraph"/>
              <w:pPrChange w:id="2059" w:author="Andrew Fryer (@DEEPFAT)" w:date="2017-07-03T08:25:00Z">
                <w:pPr>
                  <w:numPr>
                    <w:numId w:val="68"/>
                  </w:numPr>
                  <w:spacing w:after="33" w:line="239" w:lineRule="auto"/>
                  <w:ind w:left="361" w:hanging="360"/>
                </w:pPr>
              </w:pPrChange>
            </w:pPr>
            <w:r>
              <w:t>Enter the email addresses of users of your organization</w:t>
            </w:r>
            <w:ins w:id="2060" w:author="Andrew Fryer (@DEEPFAT)" w:date="2017-07-03T08:25:00Z">
              <w:r w:rsidR="009C55FD">
                <w:t xml:space="preserve"> </w:t>
              </w:r>
            </w:ins>
            <w:del w:id="2061" w:author="Andrew Fryer (@DEEPFAT)" w:date="2017-07-03T08:25:00Z">
              <w:r w:rsidDel="009C55FD">
                <w:delText xml:space="preserve">al  </w:delText>
              </w:r>
            </w:del>
            <w:r>
              <w:t xml:space="preserve">who need to be part of this group as shown in the figure. </w:t>
            </w:r>
          </w:p>
          <w:p w14:paraId="375E2E8C" w14:textId="77777777" w:rsidR="00DE08F4" w:rsidRDefault="00132227">
            <w:pPr>
              <w:pStyle w:val="ListParagraph"/>
              <w:pPrChange w:id="2062" w:author="Andrew Fryer (@DEEPFAT)" w:date="2017-07-03T08:25:00Z">
                <w:pPr>
                  <w:numPr>
                    <w:numId w:val="68"/>
                  </w:numPr>
                  <w:spacing w:after="11" w:line="259" w:lineRule="auto"/>
                  <w:ind w:left="361" w:hanging="360"/>
                </w:pPr>
              </w:pPrChange>
            </w:pPr>
            <w:r>
              <w:t xml:space="preserve">Click Add to add the members. </w:t>
            </w:r>
          </w:p>
          <w:p w14:paraId="332C82FB" w14:textId="77777777" w:rsidR="00DE08F4" w:rsidRDefault="00132227">
            <w:pPr>
              <w:pStyle w:val="ListParagraph"/>
              <w:pPrChange w:id="2063" w:author="Andrew Fryer (@DEEPFAT)" w:date="2017-07-03T08:25:00Z">
                <w:pPr>
                  <w:numPr>
                    <w:numId w:val="68"/>
                  </w:numPr>
                  <w:spacing w:after="34" w:line="239" w:lineRule="auto"/>
                  <w:ind w:left="361" w:hanging="360"/>
                </w:pPr>
              </w:pPrChange>
            </w:pPr>
            <w:r>
              <w:t xml:space="preserve">Finally you will see “Create” enabled at the top. Click on Create. </w:t>
            </w:r>
          </w:p>
          <w:p w14:paraId="4DA9B405" w14:textId="77777777" w:rsidR="00DE08F4" w:rsidRDefault="00132227">
            <w:pPr>
              <w:pStyle w:val="ListParagraph"/>
              <w:pPrChange w:id="2064" w:author="Andrew Fryer (@DEEPFAT)" w:date="2017-07-03T08:25:00Z">
                <w:pPr>
                  <w:numPr>
                    <w:numId w:val="68"/>
                  </w:numPr>
                  <w:spacing w:after="0" w:line="259" w:lineRule="auto"/>
                  <w:ind w:left="361" w:hanging="360"/>
                </w:pPr>
              </w:pPrChange>
            </w:pPr>
            <w:r>
              <w:t xml:space="preserve">You will now have a group created.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5"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15"/>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2F252EEF">
        <w:trPr>
          <w:trHeight w:val="466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6"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20A8E8D5" w14:textId="77777777" w:rsidR="00DE08F4" w:rsidRDefault="00132227">
            <w:pPr>
              <w:pStyle w:val="ListParagraph"/>
              <w:pPrChange w:id="2067" w:author="Andrew Fryer (@DEEPFAT)" w:date="2017-07-03T08:25:00Z">
                <w:pPr>
                  <w:numPr>
                    <w:numId w:val="69"/>
                  </w:numPr>
                  <w:spacing w:after="33" w:line="239" w:lineRule="auto"/>
                  <w:ind w:left="361" w:right="14" w:hanging="360"/>
                </w:pPr>
              </w:pPrChange>
            </w:pPr>
            <w:r>
              <w:lastRenderedPageBreak/>
              <w:t xml:space="preserve">Under Group workspaces you can now switch to the group you created. In this example we have shown a group called DIADJuly. </w:t>
            </w:r>
          </w:p>
          <w:p w14:paraId="0AF8FC5A" w14:textId="77777777" w:rsidR="00DE08F4" w:rsidRDefault="00132227">
            <w:pPr>
              <w:pStyle w:val="ListParagraph"/>
              <w:pPrChange w:id="2068" w:author="Andrew Fryer (@DEEPFAT)" w:date="2017-07-03T08:25:00Z">
                <w:pPr>
                  <w:numPr>
                    <w:numId w:val="69"/>
                  </w:numPr>
                  <w:spacing w:after="120" w:line="239" w:lineRule="auto"/>
                  <w:ind w:left="361" w:right="14" w:hanging="360"/>
                </w:pPr>
              </w:pPrChange>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69"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16"/>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2F252EEF">
        <w:trPr>
          <w:trHeight w:val="4009"/>
        </w:trPr>
        <w:tc>
          <w:tcPr>
            <w:tcW w:w="52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70" w:author="Andrew Fryer (@DEEPFAT)" w:date="2017-06-12T02:32:00Z">
              <w:tcPr>
                <w:tcW w:w="5235" w:type="dxa"/>
                <w:tcBorders>
                  <w:top w:val="single" w:sz="4" w:space="0" w:color="000000"/>
                  <w:left w:val="single" w:sz="4" w:space="0" w:color="000000"/>
                  <w:bottom w:val="single" w:sz="4" w:space="0" w:color="000000"/>
                  <w:right w:val="single" w:sz="4" w:space="0" w:color="000000"/>
                </w:tcBorders>
              </w:tcPr>
            </w:tcPrChange>
          </w:tcPr>
          <w:p w14:paraId="35976686" w14:textId="5F54AA4A" w:rsidR="00DE08F4" w:rsidRDefault="00132227">
            <w:pPr>
              <w:pStyle w:val="ListParagraph"/>
              <w:pPrChange w:id="2071" w:author="Andrew Fryer (@DEEPFAT)" w:date="2017-07-03T08:25:00Z">
                <w:pPr>
                  <w:numPr>
                    <w:numId w:val="70"/>
                  </w:numPr>
                  <w:spacing w:after="34" w:line="239" w:lineRule="auto"/>
                  <w:ind w:left="361" w:hanging="360"/>
                </w:pPr>
              </w:pPrChange>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pPr>
              <w:pStyle w:val="ListParagraph"/>
              <w:pPrChange w:id="2072" w:author="Andrew Fryer (@DEEPFAT)" w:date="2017-07-03T08:25:00Z">
                <w:pPr>
                  <w:numPr>
                    <w:numId w:val="70"/>
                  </w:numPr>
                  <w:spacing w:after="120" w:line="239" w:lineRule="auto"/>
                  <w:ind w:left="361" w:hanging="360"/>
                </w:pPr>
              </w:pPrChange>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073" w:author="Andrew Fryer (@DEEPFAT)" w:date="2017-06-12T02:32:00Z">
              <w:tcPr>
                <w:tcW w:w="8647" w:type="dxa"/>
                <w:tcBorders>
                  <w:top w:val="single" w:sz="4" w:space="0" w:color="000000"/>
                  <w:left w:val="single" w:sz="4" w:space="0" w:color="000000"/>
                  <w:bottom w:val="single" w:sz="4" w:space="0" w:color="000000"/>
                  <w:right w:val="single" w:sz="4" w:space="0" w:color="000000"/>
                </w:tcBorders>
              </w:tcPr>
            </w:tcPrChange>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17"/>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18"/>
                                <a:stretch>
                                  <a:fillRect/>
                                </a:stretch>
                              </pic:blipFill>
                              <pic:spPr>
                                <a:xfrm>
                                  <a:off x="829310" y="0"/>
                                  <a:ext cx="1943100" cy="1534795"/>
                                </a:xfrm>
                                <a:prstGeom prst="rect">
                                  <a:avLst/>
                                </a:prstGeom>
                              </pic:spPr>
                            </pic:pic>
                          </wpg:wgp>
                        </a:graphicData>
                      </a:graphic>
                    </wp:inline>
                  </w:drawing>
                </mc:Choice>
                <mc:Fallback>
                  <w:pict>
                    <v:group w14:anchorId="65FC885F"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">
                        <v:imagedata r:id="rId219" o:title=""/>
                      </v:shape>
                      <v:shape id="Picture 8385" o:spid="_x0000_s1028" type="#_x0000_t75" style="position:absolute;left:8293;width:19431;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">
                        <v:imagedata r:id="rId220"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lastRenderedPageBreak/>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21"/>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r w:rsidR="00204EF9">
        <w:fldChar w:fldCharType="begin"/>
      </w:r>
      <w:r w:rsidR="00204EF9">
        <w:instrText xml:space="preserve"> HYPERLINK "http://msit.powerbi.com/" \h </w:instrText>
      </w:r>
      <w:r w:rsidR="00204EF9">
        <w:fldChar w:fldCharType="separate"/>
      </w:r>
      <w:r>
        <w:rPr>
          <w:color w:val="0563C1"/>
          <w:u w:val="single" w:color="0563C1"/>
        </w:rPr>
        <w:t>http://msit.powerbi.com</w:t>
      </w:r>
      <w:r w:rsidR="00204EF9">
        <w:rPr>
          <w:color w:val="0563C1"/>
          <w:u w:val="single" w:color="0563C1"/>
        </w:rPr>
        <w:fldChar w:fldCharType="end"/>
      </w:r>
      <w:r w:rsidR="00204EF9">
        <w:fldChar w:fldCharType="begin"/>
      </w:r>
      <w:r w:rsidR="00204EF9">
        <w:instrText xml:space="preserve"> HYPERLINK "http://msit.powerbi.com/" \h </w:instrText>
      </w:r>
      <w:r w:rsidR="00204EF9">
        <w:fldChar w:fldCharType="separate"/>
      </w:r>
      <w:r>
        <w:t xml:space="preserve"> </w:t>
      </w:r>
      <w:r w:rsidR="00204EF9">
        <w:fldChar w:fldCharType="end"/>
      </w:r>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29755189" w14:textId="5784467C" w:rsidR="005A5C07" w:rsidRDefault="005A5C07" w:rsidP="005A5C07">
      <w:pPr>
        <w:pStyle w:val="Heading1"/>
        <w:ind w:left="-5"/>
        <w:rPr>
          <w:ins w:id="2074" w:author="Andrew Fryer (@DEEPFAT)" w:date="2017-06-15T12:11:00Z"/>
        </w:rPr>
      </w:pPr>
      <w:ins w:id="2075" w:author="Andrew Fryer (@DEEPFAT)" w:date="2017-06-15T12:11:00Z">
        <w:r>
          <w:lastRenderedPageBreak/>
          <w:t xml:space="preserve">User Roles in Power BI </w:t>
        </w:r>
      </w:ins>
    </w:p>
    <w:p w14:paraId="1ED0131D" w14:textId="77777777" w:rsidR="0073759F" w:rsidRDefault="0073759F">
      <w:pPr>
        <w:spacing w:after="160" w:line="259" w:lineRule="auto"/>
        <w:ind w:left="0" w:firstLine="0"/>
        <w:rPr>
          <w:ins w:id="2076" w:author="Andrew Fryer (@DEEPFAT)" w:date="2017-06-15T12:14:00Z"/>
        </w:rPr>
      </w:pPr>
      <w:ins w:id="2077" w:author="Andrew Fryer (@DEEPFAT)" w:date="2017-06-15T12:11:00Z">
        <w:r>
          <w:t xml:space="preserve">Van </w:t>
        </w:r>
      </w:ins>
      <w:ins w:id="2078" w:author="Andrew Fryer (@DEEPFAT)" w:date="2017-06-15T12:12:00Z">
        <w:r>
          <w:t xml:space="preserve">Arsdel organises its sales team by territory and there is a table in </w:t>
        </w:r>
      </w:ins>
      <w:ins w:id="2079" w:author="Andrew Fryer (@DEEPFAT)" w:date="2017-06-15T12:13:00Z">
        <w:r>
          <w:t xml:space="preserve">Azure SQL bi_user that has the data describing who is </w:t>
        </w:r>
      </w:ins>
      <w:ins w:id="2080" w:author="Andrew Fryer (@DEEPFAT)" w:date="2017-06-15T12:14:00Z">
        <w:r>
          <w:t>responsible</w:t>
        </w:r>
      </w:ins>
      <w:ins w:id="2081" w:author="Andrew Fryer (@DEEPFAT)" w:date="2017-06-15T12:13:00Z">
        <w:r>
          <w:t xml:space="preserve"> for each territory.  We need to load this in and then configure Power BI to only </w:t>
        </w:r>
      </w:ins>
      <w:ins w:id="2082" w:author="Andrew Fryer (@DEEPFAT)" w:date="2017-06-15T12:14:00Z">
        <w:r>
          <w:t xml:space="preserve">allow a territory manger to see their own territory. </w:t>
        </w:r>
      </w:ins>
    </w:p>
    <w:tbl>
      <w:tblPr>
        <w:tblStyle w:val="TableGrid1"/>
        <w:tblW w:w="13882" w:type="dxa"/>
        <w:tblInd w:w="5" w:type="dxa"/>
        <w:tblCellMar>
          <w:left w:w="107" w:type="dxa"/>
          <w:right w:w="70" w:type="dxa"/>
        </w:tblCellMar>
        <w:tblLook w:val="04A0" w:firstRow="1" w:lastRow="0" w:firstColumn="1" w:lastColumn="0" w:noHBand="0" w:noVBand="1"/>
        <w:tblPrChange w:id="2083" w:author="Andrew Fryer (@DEEPFAT)" w:date="2017-06-15T12:25:00Z">
          <w:tblPr>
            <w:tblStyle w:val="TableGrid1"/>
            <w:tblW w:w="13882" w:type="dxa"/>
            <w:tblInd w:w="5" w:type="dxa"/>
            <w:tblCellMar>
              <w:left w:w="107" w:type="dxa"/>
              <w:right w:w="70" w:type="dxa"/>
            </w:tblCellMar>
            <w:tblLook w:val="04A0" w:firstRow="1" w:lastRow="0" w:firstColumn="1" w:lastColumn="0" w:noHBand="0" w:noVBand="1"/>
          </w:tblPr>
        </w:tblPrChange>
      </w:tblPr>
      <w:tblGrid>
        <w:gridCol w:w="4646"/>
        <w:gridCol w:w="9236"/>
        <w:tblGridChange w:id="2084">
          <w:tblGrid>
            <w:gridCol w:w="4646"/>
            <w:gridCol w:w="589"/>
            <w:gridCol w:w="8647"/>
          </w:tblGrid>
        </w:tblGridChange>
      </w:tblGrid>
      <w:tr w:rsidR="0073759F" w14:paraId="4F5C92BC" w14:textId="77777777" w:rsidTr="00D94DE7">
        <w:trPr>
          <w:trHeight w:val="4009"/>
          <w:ins w:id="2085" w:author="Andrew Fryer (@DEEPFAT)" w:date="2017-06-15T12:14:00Z"/>
          <w:trPrChange w:id="2086" w:author="Andrew Fryer (@DEEPFAT)" w:date="2017-06-15T12:25:00Z">
            <w:trPr>
              <w:trHeight w:val="4009"/>
            </w:trPr>
          </w:trPrChange>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087" w:author="Andrew Fryer (@DEEPFAT)" w:date="2017-06-15T12:25:00Z">
              <w:tcPr>
                <w:tcW w:w="52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EB14C80" w14:textId="0645589D" w:rsidR="0073759F" w:rsidRDefault="0073759F">
            <w:pPr>
              <w:spacing w:after="34" w:line="239" w:lineRule="auto"/>
              <w:ind w:left="1" w:firstLine="0"/>
              <w:rPr>
                <w:ins w:id="2088" w:author="Andrew Fryer (@DEEPFAT)" w:date="2017-06-15T12:15:00Z"/>
              </w:rPr>
              <w:pPrChange w:id="2089" w:author="Andrew Fryer (@DEEPFAT)" w:date="2017-06-15T12:14:00Z">
                <w:pPr>
                  <w:numPr>
                    <w:numId w:val="96"/>
                  </w:numPr>
                  <w:spacing w:after="34" w:line="239" w:lineRule="auto"/>
                  <w:ind w:left="361" w:hanging="360"/>
                </w:pPr>
              </w:pPrChange>
            </w:pPr>
            <w:ins w:id="2090" w:author="Andrew Fryer (@DEEPFAT)" w:date="2017-06-15T12:14:00Z">
              <w:r>
                <w:t xml:space="preserve">Go to edit </w:t>
              </w:r>
            </w:ins>
            <w:ins w:id="2091" w:author="Andrew Fryer (@DEEPFAT)" w:date="2017-06-15T12:15:00Z">
              <w:r>
                <w:t>queries and load in the bi_user table</w:t>
              </w:r>
            </w:ins>
          </w:p>
          <w:p w14:paraId="58A5D40B" w14:textId="77777777" w:rsidR="0073759F" w:rsidRDefault="0073759F">
            <w:pPr>
              <w:pStyle w:val="ListParagraph"/>
              <w:numPr>
                <w:ilvl w:val="0"/>
                <w:numId w:val="181"/>
              </w:numPr>
              <w:rPr>
                <w:ins w:id="2092" w:author="Andrew Fryer (@DEEPFAT)" w:date="2017-06-15T12:39:00Z"/>
              </w:rPr>
              <w:pPrChange w:id="2093" w:author="Andrew Fryer (@DEEPFAT)" w:date="2017-07-03T08:25:00Z">
                <w:pPr>
                  <w:spacing w:after="0" w:line="259" w:lineRule="auto"/>
                  <w:ind w:left="1" w:firstLine="0"/>
                </w:pPr>
              </w:pPrChange>
            </w:pPr>
            <w:ins w:id="2094" w:author="Andrew Fryer (@DEEPFAT)" w:date="2017-06-15T12:18:00Z">
              <w:r>
                <w:t xml:space="preserve">Go to </w:t>
              </w:r>
            </w:ins>
            <w:ins w:id="2095" w:author="Andrew Fryer (@DEEPFAT)" w:date="2017-06-15T12:38:00Z">
              <w:r w:rsidR="003C04D1">
                <w:t>Recent Sources and se</w:t>
              </w:r>
            </w:ins>
            <w:ins w:id="2096" w:author="Andrew Fryer (@DEEPFAT)" w:date="2017-06-15T12:39:00Z">
              <w:r w:rsidR="003C04D1">
                <w:t>lect the database again.  If the database isn’t listed go to E</w:t>
              </w:r>
            </w:ins>
            <w:ins w:id="2097" w:author="Andrew Fryer (@DEEPFAT)" w:date="2017-06-15T12:18:00Z">
              <w:r>
                <w:t>dit queries and</w:t>
              </w:r>
            </w:ins>
            <w:ins w:id="2098" w:author="Andrew Fryer (@DEEPFAT)" w:date="2017-06-15T12:36:00Z">
              <w:r w:rsidR="00D94DE7">
                <w:t xml:space="preserve"> right click on the </w:t>
              </w:r>
            </w:ins>
            <w:ins w:id="2099" w:author="Andrew Fryer (@DEEPFAT)" w:date="2017-06-15T12:14:00Z">
              <w:r>
                <w:t xml:space="preserve">. </w:t>
              </w:r>
            </w:ins>
            <w:ins w:id="2100" w:author="Andrew Fryer (@DEEPFAT)" w:date="2017-06-15T12:37:00Z">
              <w:r w:rsidR="003C04D1">
                <w:t xml:space="preserve">Other </w:t>
              </w:r>
            </w:ins>
            <w:ins w:id="2101" w:author="Andrew Fryer (@DEEPFAT)" w:date="2017-06-15T12:38:00Z">
              <w:r w:rsidR="003C04D1">
                <w:t>queries</w:t>
              </w:r>
            </w:ins>
            <w:ins w:id="2102" w:author="Andrew Fryer (@DEEPFAT)" w:date="2017-06-15T12:37:00Z">
              <w:r w:rsidR="003C04D1">
                <w:t xml:space="preserve"> folder and select new query.  Connect to the SQL Database again (tcp:</w:t>
              </w:r>
            </w:ins>
            <w:ins w:id="2103" w:author="Andrew Fryer (@DEEPFAT)" w:date="2017-06-15T12:38:00Z">
              <w:r w:rsidR="003C04D1">
                <w:t xml:space="preserve">deepfat.database.windows.net)  </w:t>
              </w:r>
            </w:ins>
          </w:p>
          <w:p w14:paraId="572DD386" w14:textId="77777777" w:rsidR="003C04D1" w:rsidRDefault="003C04D1">
            <w:pPr>
              <w:pStyle w:val="ListParagraph"/>
              <w:numPr>
                <w:ilvl w:val="0"/>
                <w:numId w:val="181"/>
              </w:numPr>
              <w:rPr>
                <w:ins w:id="2104" w:author="Andrew Fryer (@DEEPFAT)" w:date="2017-06-15T12:41:00Z"/>
              </w:rPr>
              <w:pPrChange w:id="2105" w:author="Andrew Fryer (@DEEPFAT)" w:date="2017-07-03T08:26:00Z">
                <w:pPr>
                  <w:spacing w:after="0" w:line="259" w:lineRule="auto"/>
                  <w:ind w:left="1" w:firstLine="0"/>
                </w:pPr>
              </w:pPrChange>
            </w:pPr>
            <w:ins w:id="2106" w:author="Andrew Fryer (@DEEPFAT)" w:date="2017-06-15T12:40:00Z">
              <w:r>
                <w:t>Expand the DIAD database and check on bi_User.</w:t>
              </w:r>
            </w:ins>
          </w:p>
          <w:p w14:paraId="13728CA8" w14:textId="7181C4A6" w:rsidR="003C04D1" w:rsidRDefault="003C04D1">
            <w:pPr>
              <w:pStyle w:val="ListParagraph"/>
              <w:numPr>
                <w:ilvl w:val="0"/>
                <w:numId w:val="181"/>
              </w:numPr>
              <w:rPr>
                <w:ins w:id="2107" w:author="Andrew Fryer (@DEEPFAT)" w:date="2017-06-15T12:56:00Z"/>
              </w:rPr>
              <w:pPrChange w:id="2108" w:author="Andrew Fryer (@DEEPFAT)" w:date="2017-07-03T08:26:00Z">
                <w:pPr>
                  <w:spacing w:after="0" w:line="259" w:lineRule="auto"/>
                  <w:ind w:left="1" w:firstLine="0"/>
                </w:pPr>
              </w:pPrChange>
            </w:pPr>
            <w:ins w:id="2109" w:author="Andrew Fryer (@DEEPFAT)" w:date="2017-06-15T12:41:00Z">
              <w:r>
                <w:t>Click OK to load the data</w:t>
              </w:r>
            </w:ins>
            <w:ins w:id="2110" w:author="Andrew Fryer (@DEEPFAT)" w:date="2017-06-15T12:56:00Z">
              <w:r w:rsidR="00CC541C">
                <w:t>.</w:t>
              </w:r>
            </w:ins>
          </w:p>
          <w:p w14:paraId="1A621B67" w14:textId="70412D36" w:rsidR="00CC541C" w:rsidRDefault="00CC541C">
            <w:pPr>
              <w:pStyle w:val="ListParagraph"/>
              <w:numPr>
                <w:ilvl w:val="0"/>
                <w:numId w:val="181"/>
              </w:numPr>
              <w:rPr>
                <w:ins w:id="2111" w:author="Andrew Fryer (@DEEPFAT)" w:date="2017-06-15T12:41:00Z"/>
              </w:rPr>
              <w:pPrChange w:id="2112" w:author="Andrew Fryer (@DEEPFAT)" w:date="2017-07-03T08:26:00Z">
                <w:pPr>
                  <w:spacing w:after="0" w:line="259" w:lineRule="auto"/>
                  <w:ind w:left="1" w:firstLine="0"/>
                </w:pPr>
              </w:pPrChange>
            </w:pPr>
            <w:ins w:id="2113" w:author="Andrew Fryer (@DEEPFAT)" w:date="2017-06-15T12:56:00Z">
              <w:r>
                <w:t>Rename the query to be User.</w:t>
              </w:r>
            </w:ins>
          </w:p>
          <w:p w14:paraId="26CF907E" w14:textId="79AC28C6" w:rsidR="003C04D1" w:rsidRDefault="003C04D1">
            <w:pPr>
              <w:pStyle w:val="ListParagraph"/>
              <w:numPr>
                <w:ilvl w:val="0"/>
                <w:numId w:val="181"/>
              </w:numPr>
              <w:rPr>
                <w:ins w:id="2114" w:author="Andrew Fryer (@DEEPFAT)" w:date="2017-06-15T12:14:00Z"/>
              </w:rPr>
              <w:pPrChange w:id="2115" w:author="Andrew Fryer (@DEEPFAT)" w:date="2017-07-03T08:26:00Z">
                <w:pPr>
                  <w:spacing w:after="0" w:line="259" w:lineRule="auto"/>
                  <w:ind w:left="1" w:firstLine="0"/>
                </w:pPr>
              </w:pPrChange>
            </w:pPr>
            <w:ins w:id="2116" w:author="Andrew Fryer (@DEEPFAT)" w:date="2017-06-15T12:41:00Z">
              <w:r>
                <w:t>Click Close &amp; A</w:t>
              </w:r>
            </w:ins>
            <w:ins w:id="2117" w:author="Andrew Fryer (@DEEPFAT)" w:date="2017-06-15T12:42:00Z">
              <w:r>
                <w:t>pply to return to Power BI</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18" w:author="Andrew Fryer (@DEEPFAT)" w:date="2017-06-15T12:25:00Z">
              <w:tcPr>
                <w:tcW w:w="864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tcPrChange>
          </w:tcPr>
          <w:p w14:paraId="03E6FBF5" w14:textId="55F1899C" w:rsidR="0073759F" w:rsidRPr="00D94DE7" w:rsidRDefault="003C04D1">
            <w:pPr>
              <w:spacing w:after="0" w:line="259" w:lineRule="auto"/>
              <w:ind w:left="0" w:right="3299" w:firstLine="0"/>
              <w:rPr>
                <w:ins w:id="2119" w:author="Andrew Fryer (@DEEPFAT)" w:date="2017-06-15T12:14:00Z"/>
                <w:rFonts w:ascii="Lucida Console" w:hAnsi="Lucida Console"/>
                <w:sz w:val="18"/>
                <w:szCs w:val="18"/>
                <w:rPrChange w:id="2120" w:author="Andrew Fryer (@DEEPFAT)" w:date="2017-06-15T12:29:00Z">
                  <w:rPr>
                    <w:ins w:id="2121" w:author="Andrew Fryer (@DEEPFAT)" w:date="2017-06-15T12:14:00Z"/>
                  </w:rPr>
                </w:rPrChange>
              </w:rPr>
            </w:pPr>
            <w:ins w:id="2122" w:author="Andrew Fryer (@DEEPFAT)" w:date="2017-06-15T12:40:00Z">
              <w:r>
                <w:rPr>
                  <w:noProof/>
                </w:rPr>
                <w:drawing>
                  <wp:inline distT="0" distB="0" distL="0" distR="0" wp14:anchorId="2E38FA58" wp14:editId="533EB4DA">
                    <wp:extent cx="3657132" cy="2928234"/>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62834" cy="2932799"/>
                            </a:xfrm>
                            <a:prstGeom prst="rect">
                              <a:avLst/>
                            </a:prstGeom>
                          </pic:spPr>
                        </pic:pic>
                      </a:graphicData>
                    </a:graphic>
                  </wp:inline>
                </w:drawing>
              </w:r>
            </w:ins>
          </w:p>
        </w:tc>
      </w:tr>
      <w:tr w:rsidR="003C04D1" w14:paraId="00C738FA" w14:textId="77777777" w:rsidTr="00D94DE7">
        <w:trPr>
          <w:trHeight w:val="4009"/>
          <w:ins w:id="2123" w:author="Andrew Fryer (@DEEPFAT)" w:date="2017-06-15T12:41:00Z"/>
        </w:trPr>
        <w:tc>
          <w:tcPr>
            <w:tcW w:w="59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B0390" w14:textId="38051FDB" w:rsidR="003C04D1" w:rsidRDefault="00CC541C">
            <w:pPr>
              <w:pStyle w:val="ListParagraph"/>
              <w:numPr>
                <w:ilvl w:val="0"/>
                <w:numId w:val="181"/>
              </w:numPr>
              <w:rPr>
                <w:ins w:id="2124" w:author="Andrew Fryer (@DEEPFAT)" w:date="2017-06-15T12:41:00Z"/>
              </w:rPr>
              <w:pPrChange w:id="2125" w:author="Andrew Fryer (@DEEPFAT)" w:date="2017-07-03T08:26:00Z">
                <w:pPr>
                  <w:spacing w:after="34" w:line="239" w:lineRule="auto"/>
                  <w:ind w:left="1" w:firstLine="0"/>
                </w:pPr>
              </w:pPrChange>
            </w:pPr>
            <w:ins w:id="2126" w:author="Andrew Fryer (@DEEPFAT)" w:date="2017-06-15T12:56:00Z">
              <w:r>
                <w:lastRenderedPageBreak/>
                <w:t>Check the relationship between</w:t>
              </w:r>
            </w:ins>
            <w:ins w:id="2127" w:author="Andrew Fryer (@DEEPFAT)" w:date="2017-06-15T12:57:00Z">
              <w:r>
                <w:t xml:space="preserve"> Geography and User</w:t>
              </w:r>
            </w:ins>
            <w:ins w:id="2128" w:author="Andrew Fryer (@DEEPFAT)" w:date="2017-06-15T12:58:00Z">
              <w:r>
                <w:t xml:space="preserve"> and make sure it is as shown</w:t>
              </w:r>
            </w:ins>
          </w:p>
        </w:tc>
        <w:tc>
          <w:tcPr>
            <w:tcW w:w="79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473B2" w14:textId="0BE7A926" w:rsidR="003C04D1" w:rsidRDefault="00CC541C" w:rsidP="00D94DE7">
            <w:pPr>
              <w:spacing w:after="0" w:line="259" w:lineRule="auto"/>
              <w:ind w:left="0" w:right="3299" w:firstLine="0"/>
              <w:rPr>
                <w:ins w:id="2129" w:author="Andrew Fryer (@DEEPFAT)" w:date="2017-06-15T12:41:00Z"/>
                <w:noProof/>
              </w:rPr>
            </w:pPr>
            <w:ins w:id="2130" w:author="Andrew Fryer (@DEEPFAT)" w:date="2017-06-15T12:58:00Z">
              <w:r>
                <w:rPr>
                  <w:noProof/>
                </w:rPr>
                <w:drawing>
                  <wp:inline distT="0" distB="0" distL="0" distR="0" wp14:anchorId="5150C76F" wp14:editId="5C451056">
                    <wp:extent cx="3299585" cy="2792321"/>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7792" cy="2799267"/>
                            </a:xfrm>
                            <a:prstGeom prst="rect">
                              <a:avLst/>
                            </a:prstGeom>
                          </pic:spPr>
                        </pic:pic>
                      </a:graphicData>
                    </a:graphic>
                  </wp:inline>
                </w:drawing>
              </w:r>
            </w:ins>
          </w:p>
        </w:tc>
      </w:tr>
    </w:tbl>
    <w:p w14:paraId="2B44457B" w14:textId="77777777" w:rsidR="00910AA7" w:rsidRDefault="00910AA7">
      <w:pPr>
        <w:spacing w:after="160" w:line="259" w:lineRule="auto"/>
        <w:ind w:left="0" w:firstLine="0"/>
        <w:rPr>
          <w:ins w:id="2131" w:author="Andrew Fryer (@DEEPFAT)" w:date="2017-06-26T08:01:00Z"/>
        </w:rPr>
      </w:pPr>
    </w:p>
    <w:p w14:paraId="710D45A3" w14:textId="77777777" w:rsidR="00910AA7" w:rsidRDefault="00910AA7">
      <w:pPr>
        <w:spacing w:after="160" w:line="259" w:lineRule="auto"/>
        <w:ind w:left="0" w:firstLine="0"/>
        <w:rPr>
          <w:ins w:id="2132" w:author="Andrew Fryer (@DEEPFAT)" w:date="2017-06-26T08:01:00Z"/>
        </w:rPr>
      </w:pPr>
      <w:ins w:id="2133" w:author="Andrew Fryer (@DEEPFAT)" w:date="2017-06-26T08:01:00Z">
        <w:r>
          <w:br w:type="page"/>
        </w:r>
      </w:ins>
    </w:p>
    <w:p w14:paraId="6418A025" w14:textId="4C163FD9" w:rsidR="00910AA7" w:rsidRDefault="00910AA7" w:rsidP="00910AA7">
      <w:pPr>
        <w:pStyle w:val="Heading1"/>
        <w:ind w:left="-5"/>
        <w:rPr>
          <w:ins w:id="2134" w:author="Andrew Fryer (@DEEPFAT)" w:date="2017-06-26T08:01:00Z"/>
        </w:rPr>
      </w:pPr>
      <w:ins w:id="2135" w:author="Andrew Fryer (@DEEPFAT)" w:date="2017-06-26T08:01:00Z">
        <w:r>
          <w:lastRenderedPageBreak/>
          <w:t xml:space="preserve">Advanced Analytics in Power BI </w:t>
        </w:r>
      </w:ins>
    </w:p>
    <w:p w14:paraId="0C9C50F6" w14:textId="7532120F" w:rsidR="00910AA7" w:rsidRDefault="00910AA7">
      <w:pPr>
        <w:rPr>
          <w:ins w:id="2136" w:author="Andrew Fryer (@DEEPFAT)" w:date="2017-06-26T08:10:00Z"/>
        </w:rPr>
        <w:pPrChange w:id="2137" w:author="Andrew Fryer (@DEEPFAT)" w:date="2017-06-26T08:01:00Z">
          <w:pPr>
            <w:pStyle w:val="Heading1"/>
            <w:ind w:left="-5"/>
          </w:pPr>
        </w:pPrChange>
      </w:pPr>
      <w:ins w:id="2138" w:author="Andrew Fryer (@DEEPFAT)" w:date="2017-06-26T08:02:00Z">
        <w:r>
          <w:t>Power BI has a set of overlays</w:t>
        </w:r>
      </w:ins>
      <w:ins w:id="2139" w:author="Andrew Fryer (@DEEPFAT)" w:date="2017-06-26T08:03:00Z">
        <w:r>
          <w:t xml:space="preserve"> that can be added to charts which can add further information to our visuals to make them more useful. </w:t>
        </w:r>
      </w:ins>
      <w:ins w:id="2140" w:author="Andrew Fryer (@DEEPFAT)" w:date="2017-06-26T08:04:00Z">
        <w:r>
          <w:t xml:space="preserve"> These advanced analytics vary by chart type and in this </w:t>
        </w:r>
      </w:ins>
      <w:ins w:id="2141" w:author="Andrew Fryer (@DEEPFAT)" w:date="2017-06-26T08:06:00Z">
        <w:r>
          <w:t>exercise,</w:t>
        </w:r>
      </w:ins>
      <w:ins w:id="2142" w:author="Andrew Fryer (@DEEPFAT)" w:date="2017-06-26T08:04:00Z">
        <w:r>
          <w:t xml:space="preserve"> we’ll look at forecasting which is only available for the </w:t>
        </w:r>
        <w:r w:rsidRPr="00910AA7">
          <w:rPr>
            <w:b/>
            <w:rPrChange w:id="2143" w:author="Andrew Fryer (@DEEPFAT)" w:date="2017-06-26T08:04:00Z">
              <w:rPr/>
            </w:rPrChange>
          </w:rPr>
          <w:t>line chart</w:t>
        </w:r>
        <w:r>
          <w:t>.</w:t>
        </w:r>
      </w:ins>
      <w:ins w:id="2144" w:author="Andrew Fryer (@DEEPFAT)" w:date="2017-06-26T08:03:00Z">
        <w:r>
          <w:t xml:space="preserve"> </w:t>
        </w:r>
      </w:ins>
      <w:ins w:id="2145" w:author="Andrew Fryer (@DEEPFAT)" w:date="2017-06-26T08:02:00Z">
        <w:r>
          <w:t xml:space="preserve"> </w:t>
        </w:r>
      </w:ins>
      <w:ins w:id="2146" w:author="Andrew Fryer (@DEEPFAT)" w:date="2017-06-26T08:05:00Z">
        <w:r>
          <w:t xml:space="preserve">It is also possible to add any chart using the R language which </w:t>
        </w:r>
      </w:ins>
      <w:ins w:id="2147" w:author="Andrew Fryer (@DEEPFAT)" w:date="2017-06-26T08:06:00Z">
        <w:r>
          <w:t>is an open source language specifically designed for data science.</w:t>
        </w:r>
      </w:ins>
    </w:p>
    <w:p w14:paraId="1CEBC5C2" w14:textId="77777777" w:rsidR="00910AA7" w:rsidRDefault="00910AA7">
      <w:pPr>
        <w:rPr>
          <w:ins w:id="2148" w:author="Andrew Fryer (@DEEPFAT)" w:date="2017-06-26T08:08:00Z"/>
        </w:rPr>
        <w:pPrChange w:id="2149" w:author="Andrew Fryer (@DEEPFAT)" w:date="2017-06-26T08:01:00Z">
          <w:pPr>
            <w:pStyle w:val="Heading1"/>
            <w:ind w:left="-5"/>
          </w:pPr>
        </w:pPrChange>
      </w:pPr>
    </w:p>
    <w:tbl>
      <w:tblPr>
        <w:tblStyle w:val="TableGrid1"/>
        <w:tblW w:w="0" w:type="auto"/>
        <w:tblInd w:w="5" w:type="dxa"/>
        <w:tblLayout w:type="fixed"/>
        <w:tblCellMar>
          <w:left w:w="107" w:type="dxa"/>
          <w:right w:w="70" w:type="dxa"/>
        </w:tblCellMar>
        <w:tblLook w:val="04A0" w:firstRow="1" w:lastRow="0" w:firstColumn="1" w:lastColumn="0" w:noHBand="0" w:noVBand="1"/>
        <w:tblPrChange w:id="2150" w:author="Andrew Fryer (@DEEPFAT)" w:date="2017-07-03T08:28:00Z">
          <w:tblPr>
            <w:tblStyle w:val="TableGrid1"/>
            <w:tblW w:w="13882" w:type="dxa"/>
            <w:tblInd w:w="5" w:type="dxa"/>
            <w:tblLayout w:type="fixed"/>
            <w:tblCellMar>
              <w:left w:w="107" w:type="dxa"/>
              <w:right w:w="70" w:type="dxa"/>
            </w:tblCellMar>
            <w:tblLook w:val="04A0" w:firstRow="1" w:lastRow="0" w:firstColumn="1" w:lastColumn="0" w:noHBand="0" w:noVBand="1"/>
          </w:tblPr>
        </w:tblPrChange>
      </w:tblPr>
      <w:tblGrid>
        <w:gridCol w:w="4668"/>
        <w:gridCol w:w="8504"/>
        <w:tblGridChange w:id="2151">
          <w:tblGrid>
            <w:gridCol w:w="1753"/>
            <w:gridCol w:w="2413"/>
            <w:gridCol w:w="1494"/>
            <w:gridCol w:w="8222"/>
            <w:gridCol w:w="384"/>
          </w:tblGrid>
        </w:tblGridChange>
      </w:tblGrid>
      <w:tr w:rsidR="001154E3" w14:paraId="1744EDE1" w14:textId="77777777" w:rsidTr="002110AC">
        <w:trPr>
          <w:trHeight w:val="1514"/>
          <w:ins w:id="2152" w:author="Andrew Fryer (@DEEPFAT)" w:date="2017-06-26T08:01:00Z"/>
          <w:trPrChange w:id="2153" w:author="Andrew Fryer (@DEEPFAT)" w:date="2017-07-03T08:28:00Z">
            <w:trPr>
              <w:gridAfter w:val="0"/>
              <w:trHeight w:val="1514"/>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4" w:author="Andrew Fryer (@DEEPFAT)" w:date="2017-07-03T08:28:00Z">
              <w:tcPr>
                <w:tcW w:w="56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1264360" w14:textId="4894DA55" w:rsidR="00910AA7" w:rsidRDefault="00910AA7">
            <w:pPr>
              <w:pStyle w:val="ListParagraph"/>
              <w:numPr>
                <w:ilvl w:val="0"/>
                <w:numId w:val="185"/>
              </w:numPr>
              <w:rPr>
                <w:ins w:id="2155" w:author="Andrew Fryer (@DEEPFAT)" w:date="2017-06-26T08:01:00Z"/>
              </w:rPr>
              <w:pPrChange w:id="2156" w:author="Andrew Fryer (@DEEPFAT)" w:date="2017-07-03T08:29:00Z">
                <w:pPr>
                  <w:pStyle w:val="ListParagraph"/>
                  <w:numPr>
                    <w:numId w:val="99"/>
                  </w:numPr>
                  <w:spacing w:after="34" w:line="239" w:lineRule="auto"/>
                  <w:ind w:left="0"/>
                </w:pPr>
              </w:pPrChange>
            </w:pPr>
            <w:ins w:id="2157" w:author="Andrew Fryer (@DEEPFAT)" w:date="2017-06-26T08:10:00Z">
              <w:r>
                <w:t xml:space="preserve">Create a new page </w:t>
              </w:r>
              <w:r w:rsidR="001154E3">
                <w:t xml:space="preserve">by clicking on the + tab at the bottom of the tab. Rename the page to Forecasting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58" w:author="Andrew Fryer (@DEEPFAT)" w:date="2017-07-03T08:28:00Z">
              <w:tcPr>
                <w:tcW w:w="82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3F3B3C8" w14:textId="63C41740" w:rsidR="00910AA7" w:rsidRDefault="001154E3" w:rsidP="00910AA7">
            <w:pPr>
              <w:spacing w:after="0" w:line="259" w:lineRule="auto"/>
              <w:ind w:left="0" w:right="3299" w:firstLine="0"/>
              <w:rPr>
                <w:ins w:id="2159" w:author="Andrew Fryer (@DEEPFAT)" w:date="2017-06-26T08:01:00Z"/>
                <w:noProof/>
              </w:rPr>
            </w:pPr>
            <w:ins w:id="2160" w:author="Andrew Fryer (@DEEPFAT)" w:date="2017-06-26T08:11:00Z">
              <w:r>
                <w:rPr>
                  <w:noProof/>
                </w:rPr>
                <w:drawing>
                  <wp:inline distT="0" distB="0" distL="0" distR="0" wp14:anchorId="74BCD54D" wp14:editId="1F53B0A0">
                    <wp:extent cx="2769455" cy="51100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24178" cy="521100"/>
                            </a:xfrm>
                            <a:prstGeom prst="rect">
                              <a:avLst/>
                            </a:prstGeom>
                          </pic:spPr>
                        </pic:pic>
                      </a:graphicData>
                    </a:graphic>
                  </wp:inline>
                </w:drawing>
              </w:r>
            </w:ins>
          </w:p>
        </w:tc>
      </w:tr>
      <w:tr w:rsidR="001154E3" w14:paraId="62302F2A" w14:textId="77777777" w:rsidTr="002110AC">
        <w:trPr>
          <w:trHeight w:val="4009"/>
          <w:ins w:id="2161" w:author="Andrew Fryer (@DEEPFAT)" w:date="2017-06-26T08:12:00Z"/>
          <w:trPrChange w:id="2162" w:author="Andrew Fryer (@DEEPFAT)" w:date="2017-07-03T08:28:00Z">
            <w:trPr>
              <w:gridAfter w:val="0"/>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63" w:author="Andrew Fryer (@DEEPFAT)" w:date="2017-07-03T08:28:00Z">
              <w:tcPr>
                <w:tcW w:w="52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53EC8493" w14:textId="77777777" w:rsidR="001154E3" w:rsidRDefault="001154E3">
            <w:pPr>
              <w:pStyle w:val="ListParagraph"/>
              <w:numPr>
                <w:ilvl w:val="0"/>
                <w:numId w:val="181"/>
              </w:numPr>
              <w:rPr>
                <w:ins w:id="2164" w:author="Andrew Fryer (@DEEPFAT)" w:date="2017-06-26T08:12:00Z"/>
              </w:rPr>
              <w:pPrChange w:id="2165" w:author="Andrew Fryer (@DEEPFAT)" w:date="2017-07-03T08:29:00Z">
                <w:pPr>
                  <w:pStyle w:val="ListParagraph"/>
                  <w:numPr>
                    <w:numId w:val="103"/>
                  </w:numPr>
                  <w:spacing w:line="250" w:lineRule="auto"/>
                  <w:ind w:left="284" w:hanging="284"/>
                </w:pPr>
              </w:pPrChange>
            </w:pPr>
            <w:ins w:id="2166" w:author="Andrew Fryer (@DEEPFAT)" w:date="2017-06-26T08:12:00Z">
              <w:r>
                <w:t>Drag a line chart on to the screen.</w:t>
              </w:r>
            </w:ins>
          </w:p>
          <w:p w14:paraId="1D7FD074" w14:textId="77777777" w:rsidR="001154E3" w:rsidRDefault="001154E3">
            <w:pPr>
              <w:pStyle w:val="ListParagraph"/>
              <w:numPr>
                <w:ilvl w:val="0"/>
                <w:numId w:val="181"/>
              </w:numPr>
              <w:rPr>
                <w:ins w:id="2167" w:author="Andrew Fryer (@DEEPFAT)" w:date="2017-06-26T08:13:00Z"/>
              </w:rPr>
              <w:pPrChange w:id="2168" w:author="Andrew Fryer (@DEEPFAT)" w:date="2017-07-03T08:29:00Z">
                <w:pPr>
                  <w:pStyle w:val="ListParagraph"/>
                  <w:numPr>
                    <w:numId w:val="103"/>
                  </w:numPr>
                  <w:spacing w:line="250" w:lineRule="auto"/>
                  <w:ind w:left="284" w:hanging="284"/>
                </w:pPr>
              </w:pPrChange>
            </w:pPr>
            <w:ins w:id="2169" w:author="Andrew Fryer (@DEEPFAT)" w:date="2017-06-26T08:12:00Z">
              <w:r>
                <w:t xml:space="preserve">Use Revenue as the measure and Years as the </w:t>
              </w:r>
            </w:ins>
            <w:ins w:id="2170" w:author="Andrew Fryer (@DEEPFAT)" w:date="2017-06-26T08:13:00Z">
              <w:r>
                <w:t xml:space="preserve">Axis.  </w:t>
              </w:r>
            </w:ins>
          </w:p>
          <w:p w14:paraId="3E0AE04B" w14:textId="7F796348" w:rsidR="001154E3" w:rsidRDefault="001154E3">
            <w:pPr>
              <w:pStyle w:val="ListParagraph"/>
              <w:numPr>
                <w:ilvl w:val="0"/>
                <w:numId w:val="181"/>
              </w:numPr>
              <w:rPr>
                <w:ins w:id="2171" w:author="Andrew Fryer (@DEEPFAT)" w:date="2017-06-26T08:12:00Z"/>
              </w:rPr>
              <w:pPrChange w:id="2172" w:author="Andrew Fryer (@DEEPFAT)" w:date="2017-07-03T08:29:00Z">
                <w:pPr>
                  <w:pStyle w:val="ListParagraph"/>
                  <w:numPr>
                    <w:numId w:val="103"/>
                  </w:numPr>
                  <w:spacing w:line="250" w:lineRule="auto"/>
                  <w:ind w:left="284" w:hanging="284"/>
                </w:pPr>
              </w:pPrChange>
            </w:pPr>
            <w:ins w:id="2173" w:author="Andrew Fryer (@DEEPFAT)" w:date="2017-06-26T08:13:00Z">
              <w:r>
                <w:t>Resize the chart across the top of the page</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4" w:author="Andrew Fryer (@DEEPFAT)" w:date="2017-07-03T08:28:00Z">
              <w:tcPr>
                <w:tcW w:w="86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24B6A0C" w14:textId="43C5B0A6" w:rsidR="001154E3" w:rsidRDefault="001154E3" w:rsidP="00910AA7">
            <w:pPr>
              <w:spacing w:after="0" w:line="259" w:lineRule="auto"/>
              <w:ind w:left="0" w:right="3299" w:firstLine="0"/>
              <w:rPr>
                <w:ins w:id="2175" w:author="Andrew Fryer (@DEEPFAT)" w:date="2017-06-26T08:12:00Z"/>
                <w:noProof/>
              </w:rPr>
            </w:pPr>
            <w:ins w:id="2176" w:author="Andrew Fryer (@DEEPFAT)" w:date="2017-06-26T08:14:00Z">
              <w:r>
                <w:rPr>
                  <w:noProof/>
                </w:rPr>
                <w:drawing>
                  <wp:inline distT="0" distB="0" distL="0" distR="0" wp14:anchorId="1216A1C1" wp14:editId="6EB13106">
                    <wp:extent cx="3962400" cy="225948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3059" cy="2282672"/>
                            </a:xfrm>
                            <a:prstGeom prst="rect">
                              <a:avLst/>
                            </a:prstGeom>
                          </pic:spPr>
                        </pic:pic>
                      </a:graphicData>
                    </a:graphic>
                  </wp:inline>
                </w:drawing>
              </w:r>
            </w:ins>
          </w:p>
        </w:tc>
      </w:tr>
      <w:tr w:rsidR="001154E3" w14:paraId="17407907" w14:textId="77777777" w:rsidTr="002110AC">
        <w:trPr>
          <w:trHeight w:val="4009"/>
          <w:ins w:id="2177" w:author="Andrew Fryer (@DEEPFAT)" w:date="2017-06-26T08:16:00Z"/>
          <w:trPrChange w:id="2178"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79"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007DA07" w14:textId="77777777" w:rsidR="001154E3" w:rsidRDefault="001154E3">
            <w:pPr>
              <w:pStyle w:val="ListParagraph"/>
              <w:numPr>
                <w:ilvl w:val="0"/>
                <w:numId w:val="181"/>
              </w:numPr>
              <w:rPr>
                <w:ins w:id="2180" w:author="Andrew Fryer (@DEEPFAT)" w:date="2017-06-26T08:17:00Z"/>
              </w:rPr>
              <w:pPrChange w:id="2181" w:author="Andrew Fryer (@DEEPFAT)" w:date="2017-07-03T08:29:00Z">
                <w:pPr>
                  <w:pStyle w:val="ListParagraph"/>
                  <w:numPr>
                    <w:numId w:val="103"/>
                  </w:numPr>
                  <w:spacing w:line="250" w:lineRule="auto"/>
                  <w:ind w:left="284" w:hanging="284"/>
                </w:pPr>
              </w:pPrChange>
            </w:pPr>
            <w:ins w:id="2182" w:author="Andrew Fryer (@DEEPFAT)" w:date="2017-06-26T08:16:00Z">
              <w:r>
                <w:lastRenderedPageBreak/>
                <w:t>Notice that the a</w:t>
              </w:r>
            </w:ins>
            <w:ins w:id="2183" w:author="Andrew Fryer (@DEEPFAT)" w:date="2017-06-26T08:17:00Z">
              <w:r>
                <w:t>dvanced analytics icon appears underneath visualisation in the Visualisations toolbar when we have focus on the line chart.</w:t>
              </w:r>
            </w:ins>
          </w:p>
          <w:p w14:paraId="5882EE17" w14:textId="277AC313" w:rsidR="001154E3" w:rsidRDefault="001154E3">
            <w:pPr>
              <w:ind w:left="284" w:firstLine="0"/>
              <w:rPr>
                <w:ins w:id="2184" w:author="Andrew Fryer (@DEEPFAT)" w:date="2017-06-26T08:16:00Z"/>
              </w:rPr>
              <w:pPrChange w:id="2185"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86"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31F4CBF0" w14:textId="23BCDF77" w:rsidR="001154E3" w:rsidRDefault="001154E3" w:rsidP="00910AA7">
            <w:pPr>
              <w:spacing w:after="0" w:line="259" w:lineRule="auto"/>
              <w:ind w:left="0" w:right="3299" w:firstLine="0"/>
              <w:rPr>
                <w:ins w:id="2187" w:author="Andrew Fryer (@DEEPFAT)" w:date="2017-06-26T08:16:00Z"/>
                <w:noProof/>
              </w:rPr>
            </w:pPr>
            <w:ins w:id="2188" w:author="Andrew Fryer (@DEEPFAT)" w:date="2017-06-26T08:22:00Z">
              <w:r>
                <w:rPr>
                  <w:noProof/>
                </w:rPr>
                <w:drawing>
                  <wp:inline distT="0" distB="0" distL="0" distR="0" wp14:anchorId="1FD5A915" wp14:editId="2C9759F5">
                    <wp:extent cx="5738495" cy="336169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8495" cy="3361690"/>
                            </a:xfrm>
                            <a:prstGeom prst="rect">
                              <a:avLst/>
                            </a:prstGeom>
                          </pic:spPr>
                        </pic:pic>
                      </a:graphicData>
                    </a:graphic>
                  </wp:inline>
                </w:drawing>
              </w:r>
            </w:ins>
          </w:p>
        </w:tc>
      </w:tr>
      <w:tr w:rsidR="00D629BF" w14:paraId="79FF3747" w14:textId="77777777" w:rsidTr="002110AC">
        <w:trPr>
          <w:trHeight w:val="4009"/>
          <w:ins w:id="2189" w:author="Andrew Fryer (@DEEPFAT)" w:date="2017-06-26T08:26:00Z"/>
          <w:trPrChange w:id="2190"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1"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F196963" w14:textId="3CCF88F4" w:rsidR="00D629BF" w:rsidRDefault="00D629BF">
            <w:pPr>
              <w:pStyle w:val="ListParagraph"/>
              <w:numPr>
                <w:ilvl w:val="0"/>
                <w:numId w:val="181"/>
              </w:numPr>
              <w:rPr>
                <w:ins w:id="2192" w:author="Andrew Fryer (@DEEPFAT)" w:date="2017-06-26T08:26:00Z"/>
              </w:rPr>
              <w:pPrChange w:id="2193" w:author="Andrew Fryer (@DEEPFAT)" w:date="2017-07-03T08:30:00Z">
                <w:pPr>
                  <w:pStyle w:val="ListParagraph"/>
                  <w:numPr>
                    <w:numId w:val="103"/>
                  </w:numPr>
                  <w:spacing w:line="250" w:lineRule="auto"/>
                  <w:ind w:left="284" w:hanging="284"/>
                </w:pPr>
              </w:pPrChange>
            </w:pPr>
            <w:ins w:id="2194" w:author="Andrew Fryer (@DEEPFAT)" w:date="2017-06-26T08:26:00Z">
              <w:r>
                <w:t xml:space="preserve">Click on this icon to see what is available. Expand the trend line, and click Add.  This Looks at all the values and just shows a best fit straight line of the existing points (aka linear regression)  </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195"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CECF853" w14:textId="21A9AA21" w:rsidR="00D629BF" w:rsidRDefault="00D629BF" w:rsidP="00910AA7">
            <w:pPr>
              <w:spacing w:after="0" w:line="259" w:lineRule="auto"/>
              <w:ind w:left="0" w:right="3299" w:firstLine="0"/>
              <w:rPr>
                <w:ins w:id="2196" w:author="Andrew Fryer (@DEEPFAT)" w:date="2017-06-26T08:26:00Z"/>
                <w:noProof/>
              </w:rPr>
            </w:pPr>
            <w:ins w:id="2197" w:author="Andrew Fryer (@DEEPFAT)" w:date="2017-06-26T08:27:00Z">
              <w:r>
                <w:rPr>
                  <w:noProof/>
                </w:rPr>
                <w:drawing>
                  <wp:inline distT="0" distB="0" distL="0" distR="0" wp14:anchorId="04F075A1" wp14:editId="17DD5976">
                    <wp:extent cx="5738495" cy="1715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8495" cy="1715770"/>
                            </a:xfrm>
                            <a:prstGeom prst="rect">
                              <a:avLst/>
                            </a:prstGeom>
                          </pic:spPr>
                        </pic:pic>
                      </a:graphicData>
                    </a:graphic>
                  </wp:inline>
                </w:drawing>
              </w:r>
            </w:ins>
          </w:p>
        </w:tc>
      </w:tr>
      <w:tr w:rsidR="00D629BF" w14:paraId="735B7E49" w14:textId="77777777" w:rsidTr="002110AC">
        <w:trPr>
          <w:trHeight w:val="4009"/>
          <w:ins w:id="2198" w:author="Andrew Fryer (@DEEPFAT)" w:date="2017-06-26T08:27:00Z"/>
          <w:trPrChange w:id="2199"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00"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46EFFD36" w14:textId="77777777" w:rsidR="00D629BF" w:rsidRDefault="00D629BF">
            <w:pPr>
              <w:pStyle w:val="ListParagraph"/>
              <w:numPr>
                <w:ilvl w:val="0"/>
                <w:numId w:val="181"/>
              </w:numPr>
              <w:rPr>
                <w:ins w:id="2201" w:author="Andrew Fryer (@DEEPFAT)" w:date="2017-06-26T08:29:00Z"/>
              </w:rPr>
              <w:pPrChange w:id="2202" w:author="Andrew Fryer (@DEEPFAT)" w:date="2017-07-03T08:30:00Z">
                <w:pPr>
                  <w:pStyle w:val="ListParagraph"/>
                  <w:numPr>
                    <w:numId w:val="103"/>
                  </w:numPr>
                  <w:spacing w:line="250" w:lineRule="auto"/>
                  <w:ind w:left="284" w:hanging="284"/>
                </w:pPr>
              </w:pPrChange>
            </w:pPr>
            <w:ins w:id="2203" w:author="Andrew Fryer (@DEEPFAT)" w:date="2017-06-26T08:27:00Z">
              <w:r>
                <w:lastRenderedPageBreak/>
                <w:t>This is not really a forecast but there is also an option for this</w:t>
              </w:r>
            </w:ins>
            <w:ins w:id="2204" w:author="Andrew Fryer (@DEEPFAT)" w:date="2017-06-26T08:28:00Z">
              <w:r>
                <w:t>.  Delete the Trend Line</w:t>
              </w:r>
            </w:ins>
            <w:ins w:id="2205" w:author="Andrew Fryer (@DEEPFAT)" w:date="2017-06-26T08:29:00Z">
              <w:r>
                <w:t xml:space="preserve"> by clicking on the X to the right of it. Collapse the Trend Line options (click on the up arrow) and expand Forecast.</w:t>
              </w:r>
            </w:ins>
          </w:p>
          <w:p w14:paraId="2EA8AE8B" w14:textId="77777777" w:rsidR="00D629BF" w:rsidRDefault="00D629BF">
            <w:pPr>
              <w:pStyle w:val="ListParagraph"/>
              <w:numPr>
                <w:ilvl w:val="0"/>
                <w:numId w:val="181"/>
              </w:numPr>
              <w:rPr>
                <w:ins w:id="2206" w:author="Andrew Fryer (@DEEPFAT)" w:date="2017-06-26T08:34:00Z"/>
              </w:rPr>
              <w:pPrChange w:id="2207" w:author="Andrew Fryer (@DEEPFAT)" w:date="2017-07-03T08:30:00Z">
                <w:pPr>
                  <w:pStyle w:val="ListParagraph"/>
                  <w:numPr>
                    <w:numId w:val="103"/>
                  </w:numPr>
                  <w:spacing w:line="250" w:lineRule="auto"/>
                  <w:ind w:left="284" w:hanging="284"/>
                </w:pPr>
              </w:pPrChange>
            </w:pPr>
            <w:ins w:id="2208" w:author="Andrew Fryer (@DEEPFAT)" w:date="2017-06-26T08:30:00Z">
              <w:r>
                <w:t xml:space="preserve">Create a new Forecast </w:t>
              </w:r>
            </w:ins>
            <w:ins w:id="2209" w:author="Andrew Fryer (@DEEPFAT)" w:date="2017-06-26T08:31:00Z">
              <w:r>
                <w:t xml:space="preserve">with the defaults as set.  Notice the grey shaded area which shows </w:t>
              </w:r>
            </w:ins>
            <w:ins w:id="2210" w:author="Andrew Fryer (@DEEPFAT)" w:date="2017-06-26T08:32:00Z">
              <w:r>
                <w:t xml:space="preserve">how the forecast might vary given the confidence level specified – in this case 95%. </w:t>
              </w:r>
            </w:ins>
          </w:p>
          <w:p w14:paraId="096415B1" w14:textId="77777777" w:rsidR="00DC787A" w:rsidRDefault="00DC787A">
            <w:pPr>
              <w:pStyle w:val="ListParagraph"/>
              <w:numPr>
                <w:ilvl w:val="0"/>
                <w:numId w:val="181"/>
              </w:numPr>
              <w:rPr>
                <w:ins w:id="2211" w:author="Andrew Fryer (@DEEPFAT)" w:date="2017-06-26T08:40:00Z"/>
              </w:rPr>
              <w:pPrChange w:id="2212" w:author="Andrew Fryer (@DEEPFAT)" w:date="2017-07-03T08:30:00Z">
                <w:pPr>
                  <w:pStyle w:val="ListParagraph"/>
                  <w:numPr>
                    <w:numId w:val="103"/>
                  </w:numPr>
                  <w:spacing w:line="250" w:lineRule="auto"/>
                  <w:ind w:left="284" w:hanging="284"/>
                </w:pPr>
              </w:pPrChange>
            </w:pPr>
            <w:ins w:id="2213" w:author="Andrew Fryer (@DEEPFAT)" w:date="2017-06-26T08:34:00Z">
              <w:r>
                <w:t>We can also change the l</w:t>
              </w:r>
            </w:ins>
            <w:ins w:id="2214" w:author="Andrew Fryer (@DEEPFAT)" w:date="2017-06-26T08:35:00Z">
              <w:r>
                <w:t xml:space="preserve">ength of the forecast and ignore the last few points. Also there is a </w:t>
              </w:r>
            </w:ins>
            <w:ins w:id="2215" w:author="Andrew Fryer (@DEEPFAT)" w:date="2017-06-26T08:36:00Z">
              <w:r>
                <w:t>seasonality option which is greyed out</w:t>
              </w:r>
            </w:ins>
            <w:ins w:id="2216" w:author="Andrew Fryer (@DEEPFAT)" w:date="2017-06-26T08:35:00Z">
              <w:r>
                <w:t xml:space="preserve"> </w:t>
              </w:r>
            </w:ins>
          </w:p>
          <w:p w14:paraId="02A83203" w14:textId="34C933FC" w:rsidR="00DC787A" w:rsidRDefault="00DC787A">
            <w:pPr>
              <w:ind w:left="284" w:firstLine="0"/>
              <w:rPr>
                <w:ins w:id="2217" w:author="Andrew Fryer (@DEEPFAT)" w:date="2017-06-26T08:27:00Z"/>
              </w:rPr>
              <w:pPrChange w:id="2218" w:author="Andrew Fryer (@DEEPFAT)" w:date="2017-07-03T07:27:00Z">
                <w:pPr>
                  <w:pStyle w:val="ListParagraph"/>
                  <w:numPr>
                    <w:numId w:val="103"/>
                  </w:numPr>
                  <w:spacing w:line="250" w:lineRule="auto"/>
                  <w:ind w:left="284" w:hanging="284"/>
                </w:pPr>
              </w:pPrChange>
            </w:pPr>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1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9934F72" w14:textId="78527A42" w:rsidR="00D629BF" w:rsidRDefault="00D629BF" w:rsidP="00910AA7">
            <w:pPr>
              <w:spacing w:after="0" w:line="259" w:lineRule="auto"/>
              <w:ind w:left="0" w:right="3299" w:firstLine="0"/>
              <w:rPr>
                <w:ins w:id="2220" w:author="Andrew Fryer (@DEEPFAT)" w:date="2017-06-26T08:27:00Z"/>
                <w:noProof/>
              </w:rPr>
            </w:pPr>
            <w:ins w:id="2221" w:author="Andrew Fryer (@DEEPFAT)" w:date="2017-06-26T08:33:00Z">
              <w:r>
                <w:rPr>
                  <w:noProof/>
                </w:rPr>
                <w:drawing>
                  <wp:inline distT="0" distB="0" distL="0" distR="0" wp14:anchorId="0F29271F" wp14:editId="38CE8E87">
                    <wp:extent cx="5738495"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8495" cy="3398520"/>
                            </a:xfrm>
                            <a:prstGeom prst="rect">
                              <a:avLst/>
                            </a:prstGeom>
                          </pic:spPr>
                        </pic:pic>
                      </a:graphicData>
                    </a:graphic>
                  </wp:inline>
                </w:drawing>
              </w:r>
            </w:ins>
          </w:p>
        </w:tc>
      </w:tr>
      <w:tr w:rsidR="00DC787A" w14:paraId="1EB3132D" w14:textId="77777777" w:rsidTr="002110AC">
        <w:trPr>
          <w:trHeight w:val="4009"/>
          <w:ins w:id="2222" w:author="Andrew Fryer (@DEEPFAT)" w:date="2017-06-26T08:33:00Z"/>
          <w:trPrChange w:id="2223" w:author="Andrew Fryer (@DEEPFAT)" w:date="2017-07-03T08:28:00Z">
            <w:trPr>
              <w:trHeight w:val="4009"/>
            </w:trPr>
          </w:trPrChange>
        </w:trPr>
        <w:tc>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4" w:author="Andrew Fryer (@DEEPFAT)" w:date="2017-07-03T08:28:00Z">
              <w:tcPr>
                <w:tcW w:w="46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2F970E7" w14:textId="673F36A3" w:rsidR="00DC787A" w:rsidRDefault="00F02008">
            <w:pPr>
              <w:pStyle w:val="ListParagraph"/>
              <w:numPr>
                <w:ilvl w:val="0"/>
                <w:numId w:val="181"/>
              </w:numPr>
              <w:rPr>
                <w:ins w:id="2225" w:author="Andrew Fryer (@DEEPFAT)" w:date="2017-06-26T08:33:00Z"/>
              </w:rPr>
              <w:pPrChange w:id="2226" w:author="Andrew Fryer (@DEEPFAT)" w:date="2017-07-03T08:30:00Z">
                <w:pPr>
                  <w:pStyle w:val="ListParagraph"/>
                  <w:numPr>
                    <w:numId w:val="103"/>
                  </w:numPr>
                  <w:spacing w:line="250" w:lineRule="auto"/>
                  <w:ind w:left="284" w:hanging="284"/>
                </w:pPr>
              </w:pPrChange>
            </w:pPr>
            <w:ins w:id="2227" w:author="Andrew Fryer (@DEEPFAT)" w:date="2017-06-26T11:23:00Z">
              <w:r>
                <w:lastRenderedPageBreak/>
                <w:t>If you have time set the page level filter to Van Arsdel and a add a slicer for countries</w:t>
              </w:r>
            </w:ins>
            <w:ins w:id="2228" w:author="Andrew Fryer (@DEEPFAT)" w:date="2017-06-26T11:24:00Z">
              <w:r w:rsidR="002D388E">
                <w:t>. Now we can see the forecast just for Mexico</w:t>
              </w:r>
            </w:ins>
          </w:p>
        </w:tc>
        <w:tc>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29" w:author="Andrew Fryer (@DEEPFAT)" w:date="2017-07-03T08:28:00Z">
              <w:tcPr>
                <w:tcW w:w="921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066D0059" w14:textId="563D62CE" w:rsidR="00DC787A" w:rsidRDefault="002D388E" w:rsidP="00910AA7">
            <w:pPr>
              <w:spacing w:after="0" w:line="259" w:lineRule="auto"/>
              <w:ind w:left="0" w:right="3299" w:firstLine="0"/>
              <w:rPr>
                <w:ins w:id="2230" w:author="Andrew Fryer (@DEEPFAT)" w:date="2017-06-26T08:33:00Z"/>
                <w:noProof/>
              </w:rPr>
            </w:pPr>
            <w:ins w:id="2231" w:author="Andrew Fryer (@DEEPFAT)" w:date="2017-06-26T11:24:00Z">
              <w:r>
                <w:rPr>
                  <w:noProof/>
                </w:rPr>
                <w:drawing>
                  <wp:inline distT="0" distB="0" distL="0" distR="0" wp14:anchorId="0C04505B" wp14:editId="1C8B6C88">
                    <wp:extent cx="5738495" cy="3656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8495" cy="3656330"/>
                            </a:xfrm>
                            <a:prstGeom prst="rect">
                              <a:avLst/>
                            </a:prstGeom>
                          </pic:spPr>
                        </pic:pic>
                      </a:graphicData>
                    </a:graphic>
                  </wp:inline>
                </w:drawing>
              </w:r>
            </w:ins>
          </w:p>
        </w:tc>
      </w:tr>
    </w:tbl>
    <w:p w14:paraId="16BBF99C" w14:textId="77777777" w:rsidR="00733752" w:rsidRDefault="00733752">
      <w:pPr>
        <w:spacing w:after="160" w:line="259" w:lineRule="auto"/>
        <w:ind w:left="0" w:firstLine="0"/>
        <w:rPr>
          <w:ins w:id="2232" w:author="Andrew Fryer (@DEEPFAT)" w:date="2017-07-04T10:28:00Z"/>
        </w:rPr>
      </w:pPr>
    </w:p>
    <w:p w14:paraId="048B1F62" w14:textId="77777777" w:rsidR="0041293B" w:rsidRDefault="0041293B">
      <w:pPr>
        <w:spacing w:after="160" w:line="259" w:lineRule="auto"/>
        <w:ind w:left="0" w:firstLine="0"/>
        <w:rPr>
          <w:ins w:id="2233" w:author="Andrew Fryer (@DEEPFAT)" w:date="2017-07-10T06:59:00Z"/>
        </w:rPr>
      </w:pPr>
      <w:ins w:id="2234" w:author="Andrew Fryer (@DEEPFAT)" w:date="2017-07-10T06:59:00Z">
        <w:r>
          <w:br w:type="page"/>
        </w:r>
      </w:ins>
    </w:p>
    <w:p w14:paraId="1409F5C8" w14:textId="71A2906A" w:rsidR="00004255" w:rsidRDefault="00004255">
      <w:pPr>
        <w:spacing w:after="160" w:line="259" w:lineRule="auto"/>
        <w:ind w:left="0" w:firstLine="0"/>
        <w:rPr>
          <w:ins w:id="2235" w:author="Andrew Fryer (@DEEPFAT)" w:date="2017-07-10T05:47:00Z"/>
        </w:rPr>
      </w:pPr>
      <w:ins w:id="2236" w:author="Andrew Fryer (@DEEPFAT)" w:date="2017-07-10T05:47:00Z">
        <w:r>
          <w:lastRenderedPageBreak/>
          <w:t>Using R in Power BI</w:t>
        </w:r>
      </w:ins>
    </w:p>
    <w:p w14:paraId="4AE4B263" w14:textId="77777777" w:rsidR="00004255" w:rsidRDefault="00004255">
      <w:pPr>
        <w:spacing w:after="160" w:line="259" w:lineRule="auto"/>
        <w:ind w:left="0" w:firstLine="0"/>
        <w:rPr>
          <w:ins w:id="2237" w:author="Andrew Fryer (@DEEPFAT)" w:date="2017-07-10T05:49:00Z"/>
        </w:rPr>
      </w:pPr>
      <w:ins w:id="2238" w:author="Andrew Fryer (@DEEPFAT)" w:date="2017-07-10T05:47:00Z">
        <w:r>
          <w:t>R is a powerful opensource language specifically designed for data science.  As well as having adva</w:t>
        </w:r>
      </w:ins>
      <w:ins w:id="2239" w:author="Andrew Fryer (@DEEPFAT)" w:date="2017-07-10T05:48:00Z">
        <w:r>
          <w:t xml:space="preserve">nced statistical and modelling functions, R is also widely used for visualising data.  R </w:t>
        </w:r>
      </w:ins>
      <w:ins w:id="2240" w:author="Andrew Fryer (@DEEPFAT)" w:date="2017-07-10T05:49:00Z">
        <w:r>
          <w:t>Visualisations are built into Power BI and in his short lab we’ll explore how to do a simple plot in R and show that in Power BI alongside other visuals.</w:t>
        </w:r>
      </w:ins>
    </w:p>
    <w:p w14:paraId="167C757B" w14:textId="77777777" w:rsidR="00004255" w:rsidRDefault="00004255">
      <w:pPr>
        <w:spacing w:after="160" w:line="259" w:lineRule="auto"/>
        <w:ind w:left="0" w:firstLine="0"/>
        <w:rPr>
          <w:ins w:id="2241" w:author="Andrew Fryer (@DEEPFAT)" w:date="2017-07-10T05:50:00Z"/>
        </w:rPr>
      </w:pPr>
      <w:ins w:id="2242" w:author="Andrew Fryer (@DEEPFAT)" w:date="2017-07-10T05:48:00Z">
        <w:r>
          <w:t xml:space="preserve"> </w:t>
        </w:r>
      </w:ins>
    </w:p>
    <w:tbl>
      <w:tblPr>
        <w:tblStyle w:val="TableGrid1"/>
        <w:tblW w:w="0" w:type="auto"/>
        <w:tblInd w:w="5" w:type="dxa"/>
        <w:tblLayout w:type="fixed"/>
        <w:tblCellMar>
          <w:left w:w="107" w:type="dxa"/>
          <w:right w:w="70" w:type="dxa"/>
        </w:tblCellMar>
        <w:tblLook w:val="04A0" w:firstRow="1" w:lastRow="0" w:firstColumn="1" w:lastColumn="0" w:noHBand="0" w:noVBand="1"/>
        <w:tblPrChange w:id="2243" w:author="Andrew Fryer (@DEEPFAT)" w:date="2017-07-10T05:54:00Z">
          <w:tblPr>
            <w:tblStyle w:val="TableGrid1"/>
            <w:tblW w:w="0" w:type="auto"/>
            <w:tblInd w:w="5" w:type="dxa"/>
            <w:tblLayout w:type="fixed"/>
            <w:tblCellMar>
              <w:left w:w="107" w:type="dxa"/>
              <w:right w:w="70" w:type="dxa"/>
            </w:tblCellMar>
            <w:tblLook w:val="04A0" w:firstRow="1" w:lastRow="0" w:firstColumn="1" w:lastColumn="0" w:noHBand="0" w:noVBand="1"/>
          </w:tblPr>
        </w:tblPrChange>
      </w:tblPr>
      <w:tblGrid>
        <w:gridCol w:w="4526"/>
        <w:gridCol w:w="8646"/>
        <w:tblGridChange w:id="2244">
          <w:tblGrid>
            <w:gridCol w:w="4526"/>
            <w:gridCol w:w="142"/>
            <w:gridCol w:w="8504"/>
          </w:tblGrid>
        </w:tblGridChange>
      </w:tblGrid>
      <w:tr w:rsidR="00004255" w14:paraId="1309F1A5" w14:textId="77777777" w:rsidTr="00004255">
        <w:trPr>
          <w:trHeight w:val="1514"/>
          <w:ins w:id="2245" w:author="Andrew Fryer (@DEEPFAT)" w:date="2017-07-10T05:50:00Z"/>
          <w:trPrChange w:id="2246" w:author="Andrew Fryer (@DEEPFAT)" w:date="2017-07-10T05:54:00Z">
            <w:trPr>
              <w:trHeight w:val="1514"/>
            </w:trPr>
          </w:trPrChange>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47" w:author="Andrew Fryer (@DEEPFAT)" w:date="2017-07-10T05:54:00Z">
              <w:tcPr>
                <w:tcW w:w="466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1D42B771" w14:textId="08083E8A" w:rsidR="00004255" w:rsidRDefault="00004255">
            <w:pPr>
              <w:ind w:left="0" w:firstLine="0"/>
              <w:rPr>
                <w:ins w:id="2248" w:author="Andrew Fryer (@DEEPFAT)" w:date="2017-07-10T05:51:00Z"/>
              </w:rPr>
              <w:pPrChange w:id="2249" w:author="Andrew Fryer (@DEEPFAT)" w:date="2017-07-10T05:50:00Z">
                <w:pPr>
                  <w:pStyle w:val="ListParagraph"/>
                  <w:numPr>
                    <w:numId w:val="185"/>
                  </w:numPr>
                </w:pPr>
              </w:pPrChange>
            </w:pPr>
            <w:ins w:id="2250" w:author="Andrew Fryer (@DEEPFAT)" w:date="2017-07-10T05:50:00Z">
              <w:r>
                <w:t>First we need to see how R is setup in Power BI</w:t>
              </w:r>
            </w:ins>
            <w:ins w:id="2251" w:author="Andrew Fryer (@DEEPFAT)" w:date="2017-07-10T05:51:00Z">
              <w:r>
                <w:t>.</w:t>
              </w:r>
            </w:ins>
          </w:p>
          <w:p w14:paraId="7F2A4DF6" w14:textId="77777777" w:rsidR="00004255" w:rsidRDefault="00004255">
            <w:pPr>
              <w:pStyle w:val="ListParagraph"/>
              <w:numPr>
                <w:ilvl w:val="0"/>
                <w:numId w:val="191"/>
              </w:numPr>
              <w:rPr>
                <w:ins w:id="2252" w:author="Andrew Fryer (@DEEPFAT)" w:date="2017-07-10T05:52:00Z"/>
              </w:rPr>
              <w:pPrChange w:id="2253" w:author="Andrew Fryer (@DEEPFAT)" w:date="2017-07-10T05:51:00Z">
                <w:pPr>
                  <w:pStyle w:val="ListParagraph"/>
                  <w:numPr>
                    <w:numId w:val="185"/>
                  </w:numPr>
                </w:pPr>
              </w:pPrChange>
            </w:pPr>
            <w:ins w:id="2254" w:author="Andrew Fryer (@DEEPFAT)" w:date="2017-07-10T05:52:00Z">
              <w:r>
                <w:t>From the ribbon in Power BI go to File -&gt; Options and Settings -&gt; Options.</w:t>
              </w:r>
            </w:ins>
          </w:p>
          <w:p w14:paraId="0D6419A8" w14:textId="77777777" w:rsidR="00004255" w:rsidRDefault="00004255">
            <w:pPr>
              <w:pStyle w:val="ListParagraph"/>
              <w:numPr>
                <w:ilvl w:val="0"/>
                <w:numId w:val="191"/>
              </w:numPr>
              <w:rPr>
                <w:ins w:id="2255" w:author="Andrew Fryer (@DEEPFAT)" w:date="2017-07-10T05:54:00Z"/>
              </w:rPr>
              <w:pPrChange w:id="2256" w:author="Andrew Fryer (@DEEPFAT)" w:date="2017-07-10T05:51:00Z">
                <w:pPr>
                  <w:pStyle w:val="ListParagraph"/>
                  <w:numPr>
                    <w:numId w:val="185"/>
                  </w:numPr>
                </w:pPr>
              </w:pPrChange>
            </w:pPr>
            <w:ins w:id="2257" w:author="Andrew Fryer (@DEEPFAT)" w:date="2017-07-10T05:53:00Z">
              <w:r>
                <w:t>Select the R scripting option</w:t>
              </w:r>
            </w:ins>
            <w:ins w:id="2258" w:author="Andrew Fryer (@DEEPFAT)" w:date="2017-07-10T05:54:00Z">
              <w:r>
                <w:t>.</w:t>
              </w:r>
            </w:ins>
          </w:p>
          <w:p w14:paraId="3FB3BB70" w14:textId="37C0F1ED" w:rsidR="00004255" w:rsidRDefault="00004255">
            <w:pPr>
              <w:pStyle w:val="ListParagraph"/>
              <w:numPr>
                <w:ilvl w:val="0"/>
                <w:numId w:val="191"/>
              </w:numPr>
              <w:rPr>
                <w:ins w:id="2259" w:author="Andrew Fryer (@DEEPFAT)" w:date="2017-07-10T05:50:00Z"/>
              </w:rPr>
              <w:pPrChange w:id="2260" w:author="Andrew Fryer (@DEEPFAT)" w:date="2017-07-10T05:51:00Z">
                <w:pPr>
                  <w:pStyle w:val="ListParagraph"/>
                  <w:numPr>
                    <w:numId w:val="185"/>
                  </w:numPr>
                </w:pPr>
              </w:pPrChange>
            </w:pPr>
            <w:ins w:id="2261" w:author="Andrew Fryer (@DEEPFAT)" w:date="2017-07-10T05:54:00Z">
              <w:r>
                <w:t>Here we</w:t>
              </w:r>
              <w:r w:rsidR="00A03D99">
                <w:t xml:space="preserve"> can choose where to store the various packages R uses and set our preferred </w:t>
              </w:r>
            </w:ins>
            <w:ins w:id="2262" w:author="Andrew Fryer (@DEEPFAT)" w:date="2017-07-10T05:55:00Z">
              <w:r w:rsidR="00A03D99">
                <w:t xml:space="preserve">R </w:t>
              </w:r>
            </w:ins>
            <w:ins w:id="2263" w:author="Andrew Fryer (@DEEPFAT)" w:date="2017-07-10T05:54:00Z">
              <w:r w:rsidR="00A03D99">
                <w:t>development e</w:t>
              </w:r>
            </w:ins>
            <w:ins w:id="2264" w:author="Andrew Fryer (@DEEPFAT)" w:date="2017-07-10T05:55:00Z">
              <w:r w:rsidR="00A03D99">
                <w:t>nvironment to use alongside Power BI. Make sure this is set to Visual Studio 2015</w:t>
              </w:r>
            </w:ins>
            <w:ins w:id="2265" w:author="Andrew Fryer (@DEEPFAT)" w:date="2017-07-10T09:58:00Z">
              <w:r w:rsidR="001B0D60">
                <w:t xml:space="preserve"> and that the R home directory is set as shown.</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266" w:author="Andrew Fryer (@DEEPFAT)" w:date="2017-07-10T05:54:00Z">
              <w:tcPr>
                <w:tcW w:w="85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D2A83AA" w14:textId="41741366" w:rsidR="00004255" w:rsidRDefault="001B0D60" w:rsidP="00004255">
            <w:pPr>
              <w:spacing w:after="0" w:line="259" w:lineRule="auto"/>
              <w:ind w:left="0" w:right="3299" w:firstLine="0"/>
              <w:rPr>
                <w:ins w:id="2267" w:author="Andrew Fryer (@DEEPFAT)" w:date="2017-07-10T05:50:00Z"/>
                <w:noProof/>
              </w:rPr>
            </w:pPr>
            <w:ins w:id="2268" w:author="Andrew Fryer (@DEEPFAT)" w:date="2017-07-10T09:57:00Z">
              <w:r>
                <w:rPr>
                  <w:noProof/>
                </w:rPr>
                <w:drawing>
                  <wp:inline distT="0" distB="0" distL="0" distR="0" wp14:anchorId="1D18F750" wp14:editId="2F8D3323">
                    <wp:extent cx="4697641" cy="434541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04192" cy="4351475"/>
                            </a:xfrm>
                            <a:prstGeom prst="rect">
                              <a:avLst/>
                            </a:prstGeom>
                          </pic:spPr>
                        </pic:pic>
                      </a:graphicData>
                    </a:graphic>
                  </wp:inline>
                </w:drawing>
              </w:r>
            </w:ins>
          </w:p>
        </w:tc>
      </w:tr>
      <w:tr w:rsidR="00A72921" w14:paraId="3A7C47B2" w14:textId="77777777" w:rsidTr="00004255">
        <w:trPr>
          <w:trHeight w:val="1514"/>
          <w:ins w:id="2269" w:author="Andrew Fryer (@DEEPFAT)" w:date="2017-07-10T06:15: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3A52FA" w14:textId="77777777" w:rsidR="00A72921" w:rsidRDefault="00A72921">
            <w:pPr>
              <w:pStyle w:val="ListParagraph"/>
              <w:numPr>
                <w:ilvl w:val="0"/>
                <w:numId w:val="191"/>
              </w:numPr>
              <w:rPr>
                <w:ins w:id="2270" w:author="Andrew Fryer (@DEEPFAT)" w:date="2017-07-10T06:17:00Z"/>
              </w:rPr>
              <w:pPrChange w:id="2271" w:author="Andrew Fryer (@DEEPFAT)" w:date="2017-07-10T06:16:00Z">
                <w:pPr>
                  <w:ind w:left="0" w:firstLine="0"/>
                </w:pPr>
              </w:pPrChange>
            </w:pPr>
            <w:ins w:id="2272" w:author="Andrew Fryer (@DEEPFAT)" w:date="2017-07-10T06:15:00Z">
              <w:r>
                <w:lastRenderedPageBreak/>
                <w:t xml:space="preserve">Open the DIAD Flight </w:t>
              </w:r>
            </w:ins>
            <w:ins w:id="2273" w:author="Andrew Fryer (@DEEPFAT)" w:date="2017-07-10T06:16:00Z">
              <w:r>
                <w:t>D</w:t>
              </w:r>
            </w:ins>
            <w:ins w:id="2274" w:author="Andrew Fryer (@DEEPFAT)" w:date="2017-07-10T06:15:00Z">
              <w:r>
                <w:t>elay Power Pivot from the reports folder in the Git</w:t>
              </w:r>
            </w:ins>
            <w:ins w:id="2275" w:author="Andrew Fryer (@DEEPFAT)" w:date="2017-07-10T06:16:00Z">
              <w:r>
                <w:t xml:space="preserve"> repo you have downloaded.</w:t>
              </w:r>
            </w:ins>
          </w:p>
          <w:p w14:paraId="644680B5" w14:textId="77777777" w:rsidR="00A72921" w:rsidRDefault="00A72921">
            <w:pPr>
              <w:pStyle w:val="ListParagraph"/>
              <w:numPr>
                <w:ilvl w:val="0"/>
                <w:numId w:val="191"/>
              </w:numPr>
              <w:rPr>
                <w:ins w:id="2276" w:author="Andrew Fryer (@DEEPFAT)" w:date="2017-07-10T06:18:00Z"/>
              </w:rPr>
              <w:pPrChange w:id="2277" w:author="Andrew Fryer (@DEEPFAT)" w:date="2017-07-10T06:16:00Z">
                <w:pPr>
                  <w:ind w:left="0" w:firstLine="0"/>
                </w:pPr>
              </w:pPrChange>
            </w:pPr>
            <w:ins w:id="2278" w:author="Andrew Fryer (@DEEPFAT)" w:date="2017-07-10T06:17:00Z">
              <w:r>
                <w:t>Review the data model and fields</w:t>
              </w:r>
            </w:ins>
          </w:p>
          <w:p w14:paraId="58E469DD" w14:textId="77777777" w:rsidR="00A72921" w:rsidRDefault="00A72921">
            <w:pPr>
              <w:pStyle w:val="ListParagraph"/>
              <w:numPr>
                <w:ilvl w:val="0"/>
                <w:numId w:val="191"/>
              </w:numPr>
              <w:rPr>
                <w:ins w:id="2279" w:author="Andrew Fryer (@DEEPFAT)" w:date="2017-07-10T10:02:00Z"/>
              </w:rPr>
              <w:pPrChange w:id="2280" w:author="Andrew Fryer (@DEEPFAT)" w:date="2017-07-10T06:16:00Z">
                <w:pPr>
                  <w:ind w:left="0" w:firstLine="0"/>
                </w:pPr>
              </w:pPrChange>
            </w:pPr>
            <w:ins w:id="2281" w:author="Andrew Fryer (@DEEPFAT)" w:date="2017-07-10T06:19:00Z">
              <w:r>
                <w:t>Create a new R visual on the report page by selecting the R visualisation.</w:t>
              </w:r>
            </w:ins>
          </w:p>
          <w:p w14:paraId="02636D3A" w14:textId="45FDE62B" w:rsidR="001B0D60" w:rsidRDefault="001B0D60">
            <w:pPr>
              <w:pStyle w:val="ListParagraph"/>
              <w:numPr>
                <w:ilvl w:val="0"/>
                <w:numId w:val="191"/>
              </w:numPr>
              <w:rPr>
                <w:ins w:id="2282" w:author="Andrew Fryer (@DEEPFAT)" w:date="2017-07-10T06:15:00Z"/>
              </w:rPr>
              <w:pPrChange w:id="2283" w:author="Andrew Fryer (@DEEPFAT)" w:date="2017-07-10T06:16:00Z">
                <w:pPr>
                  <w:ind w:left="0" w:firstLine="0"/>
                </w:pPr>
              </w:pPrChange>
            </w:pPr>
            <w:ins w:id="2284" w:author="Andrew Fryer (@DEEPFAT)" w:date="2017-07-10T10:02:00Z">
              <w:r>
                <w:t>You’ll get a warning dialog asking you to enable scripting visuals</w:t>
              </w:r>
            </w:ins>
            <w:ins w:id="2285" w:author="Andrew Fryer (@DEEPFAT)" w:date="2017-07-10T10:03:00Z">
              <w:r>
                <w:t>. Click Enable to close this</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20590" w14:textId="61B97CB1" w:rsidR="00A72921" w:rsidRDefault="00A72921" w:rsidP="00004255">
            <w:pPr>
              <w:spacing w:after="0" w:line="259" w:lineRule="auto"/>
              <w:ind w:left="0" w:right="3299" w:firstLine="0"/>
              <w:rPr>
                <w:ins w:id="2286" w:author="Andrew Fryer (@DEEPFAT)" w:date="2017-07-10T06:15:00Z"/>
                <w:noProof/>
              </w:rPr>
            </w:pPr>
            <w:ins w:id="2287" w:author="Andrew Fryer (@DEEPFAT)" w:date="2017-07-10T06:18:00Z">
              <w:r>
                <w:rPr>
                  <w:noProof/>
                </w:rPr>
                <w:drawing>
                  <wp:inline distT="0" distB="0" distL="0" distR="0" wp14:anchorId="23F17EE0" wp14:editId="029D126C">
                    <wp:extent cx="5377815" cy="2899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77815" cy="2899410"/>
                            </a:xfrm>
                            <a:prstGeom prst="rect">
                              <a:avLst/>
                            </a:prstGeom>
                          </pic:spPr>
                        </pic:pic>
                      </a:graphicData>
                    </a:graphic>
                  </wp:inline>
                </w:drawing>
              </w:r>
            </w:ins>
          </w:p>
        </w:tc>
      </w:tr>
      <w:tr w:rsidR="0041293B" w14:paraId="3B084FF7" w14:textId="77777777" w:rsidTr="00004255">
        <w:trPr>
          <w:trHeight w:val="1514"/>
          <w:ins w:id="2288" w:author="Andrew Fryer (@DEEPFAT)" w:date="2017-07-10T06:5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B17744" w14:textId="7DBA071C" w:rsidR="0041293B" w:rsidRDefault="001B0D60">
            <w:pPr>
              <w:pStyle w:val="ListParagraph"/>
              <w:numPr>
                <w:ilvl w:val="0"/>
                <w:numId w:val="191"/>
              </w:numPr>
              <w:rPr>
                <w:ins w:id="2289" w:author="Andrew Fryer (@DEEPFAT)" w:date="2017-07-10T06:59:00Z"/>
              </w:rPr>
            </w:pPr>
            <w:ins w:id="2290" w:author="Andrew Fryer (@DEEPFAT)" w:date="2017-07-10T10:03:00Z">
              <w:r>
                <w:t>You will</w:t>
              </w:r>
            </w:ins>
            <w:ins w:id="2291" w:author="Andrew Fryer (@DEEPFAT)" w:date="2017-07-10T10:04:00Z">
              <w:r>
                <w:t xml:space="preserve"> </w:t>
              </w:r>
            </w:ins>
            <w:ins w:id="2292" w:author="Andrew Fryer (@DEEPFAT)" w:date="2017-07-10T10:03:00Z">
              <w:r>
                <w:t>no</w:t>
              </w:r>
            </w:ins>
            <w:ins w:id="2293" w:author="Andrew Fryer (@DEEPFAT)" w:date="2017-07-10T10:04:00Z">
              <w:r>
                <w:t xml:space="preserve">w see a scripting pane fill the bottom half of the design surface asking to drag fields </w:t>
              </w:r>
            </w:ins>
            <w:ins w:id="2294" w:author="Andrew Fryer (@DEEPFAT)" w:date="2017-07-10T10:05:00Z">
              <w:r>
                <w:t>on to the values area in the visualisations pane to start scripting</w:t>
              </w:r>
            </w:ins>
            <w:ins w:id="2295" w:author="Andrew Fryer (@DEEPFAT)" w:date="2017-07-10T10:04:00Z">
              <w:r>
                <w:t xml:space="preserve">. </w:t>
              </w:r>
            </w:ins>
            <w:ins w:id="2296" w:author="Andrew Fryer (@DEEPFAT)" w:date="2017-07-10T06:59:00Z">
              <w:r w:rsidR="0041293B">
                <w:t>Drag the foll</w:t>
              </w:r>
              <w:r w:rsidR="003A6034">
                <w:t xml:space="preserve">owing fields </w:t>
              </w:r>
            </w:ins>
            <w:ins w:id="2297" w:author="Andrew Fryer (@DEEPFAT)" w:date="2017-07-10T10:13:00Z">
              <w:r w:rsidR="003A6034">
                <w:t xml:space="preserve">from the flight delay table </w:t>
              </w:r>
            </w:ins>
            <w:ins w:id="2298" w:author="Andrew Fryer (@DEEPFAT)" w:date="2017-07-10T06:59:00Z">
              <w:r w:rsidR="003A6034">
                <w:t>on to the R visual</w:t>
              </w:r>
            </w:ins>
            <w:ins w:id="2299" w:author="Andrew Fryer (@DEEPFAT)" w:date="2017-07-10T10:12:00Z">
              <w:r w:rsidR="003A6034">
                <w:t>.</w:t>
              </w:r>
            </w:ins>
          </w:p>
          <w:p w14:paraId="642610E8" w14:textId="69A9FF3B" w:rsidR="0041293B" w:rsidRDefault="0041293B">
            <w:pPr>
              <w:pStyle w:val="ListParagraph"/>
              <w:numPr>
                <w:ilvl w:val="0"/>
                <w:numId w:val="0"/>
              </w:numPr>
              <w:ind w:left="1080"/>
              <w:rPr>
                <w:ins w:id="2300" w:author="Andrew Fryer (@DEEPFAT)" w:date="2017-07-10T06:59:00Z"/>
              </w:rPr>
              <w:pPrChange w:id="2301" w:author="Andrew Fryer (@DEEPFAT)" w:date="2017-07-10T10:11:00Z">
                <w:pPr>
                  <w:pStyle w:val="ListParagraph"/>
                  <w:numPr>
                    <w:numId w:val="191"/>
                  </w:numPr>
                </w:pPr>
              </w:pPrChange>
            </w:pPr>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37EE8" w14:textId="021E8455" w:rsidR="0041293B" w:rsidRDefault="00E61B69" w:rsidP="00004255">
            <w:pPr>
              <w:spacing w:after="0" w:line="259" w:lineRule="auto"/>
              <w:ind w:left="0" w:right="3299" w:firstLine="0"/>
              <w:rPr>
                <w:ins w:id="2302" w:author="Andrew Fryer (@DEEPFAT)" w:date="2017-07-10T06:59:00Z"/>
                <w:noProof/>
              </w:rPr>
            </w:pPr>
            <w:ins w:id="2303" w:author="Andrew Fryer (@DEEPFAT)" w:date="2017-07-10T10:53:00Z">
              <w:r>
                <w:rPr>
                  <w:noProof/>
                </w:rPr>
                <w:drawing>
                  <wp:inline distT="0" distB="0" distL="0" distR="0" wp14:anchorId="67C76540" wp14:editId="3E1E29FD">
                    <wp:extent cx="1502139" cy="2191657"/>
                    <wp:effectExtent l="0" t="0" r="3175" b="0"/>
                    <wp:docPr id="6912" name="Picture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72061" t="20829" b="2436"/>
                            <a:stretch/>
                          </pic:blipFill>
                          <pic:spPr bwMode="auto">
                            <a:xfrm>
                              <a:off x="0" y="0"/>
                              <a:ext cx="1502501" cy="219218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A6034" w14:paraId="5664B514" w14:textId="77777777" w:rsidTr="00004255">
        <w:trPr>
          <w:trHeight w:val="1514"/>
          <w:ins w:id="2304" w:author="Andrew Fryer (@DEEPFAT)" w:date="2017-07-10T10:12: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412E6" w14:textId="3CA8AE8C" w:rsidR="003A6034" w:rsidRDefault="003A6034">
            <w:pPr>
              <w:pStyle w:val="ListParagraph"/>
              <w:numPr>
                <w:ilvl w:val="0"/>
                <w:numId w:val="191"/>
              </w:numPr>
              <w:rPr>
                <w:ins w:id="2305" w:author="Andrew Fryer (@DEEPFAT)" w:date="2017-07-10T10:12:00Z"/>
              </w:rPr>
            </w:pPr>
            <w:ins w:id="2306" w:author="Andrew Fryer (@DEEPFAT)" w:date="2017-07-10T10:12:00Z">
              <w:r>
                <w:lastRenderedPageBreak/>
                <w:t>Notice how the scripting window has changed Power BI has created an R d</w:t>
              </w:r>
            </w:ins>
            <w:ins w:id="2307" w:author="Andrew Fryer (@DEEPFAT)" w:date="2017-07-10T10:13:00Z">
              <w:r>
                <w:t>ataframe (the R equivalent of a table) for us to work with</w:t>
              </w:r>
            </w:ins>
            <w:ins w:id="2308" w:author="Andrew Fryer (@DEEPFAT)" w:date="2017-07-10T10:15:00Z">
              <w:r w:rsidR="00C24CE9">
                <w:t xml:space="preserve"> and that this code is not editable.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5D121" w14:textId="00B0C724" w:rsidR="003A6034" w:rsidRDefault="00C24CE9" w:rsidP="00004255">
            <w:pPr>
              <w:spacing w:after="0" w:line="259" w:lineRule="auto"/>
              <w:ind w:left="0" w:right="3299" w:firstLine="0"/>
              <w:rPr>
                <w:ins w:id="2309" w:author="Andrew Fryer (@DEEPFAT)" w:date="2017-07-10T10:12:00Z"/>
                <w:noProof/>
              </w:rPr>
            </w:pPr>
            <w:ins w:id="2310" w:author="Andrew Fryer (@DEEPFAT)" w:date="2017-07-10T10:16:00Z">
              <w:r>
                <w:rPr>
                  <w:noProof/>
                </w:rPr>
                <w:drawing>
                  <wp:inline distT="0" distB="0" distL="0" distR="0" wp14:anchorId="18D472EB" wp14:editId="294955C0">
                    <wp:extent cx="5377815" cy="2856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7815" cy="2856865"/>
                            </a:xfrm>
                            <a:prstGeom prst="rect">
                              <a:avLst/>
                            </a:prstGeom>
                          </pic:spPr>
                        </pic:pic>
                      </a:graphicData>
                    </a:graphic>
                  </wp:inline>
                </w:drawing>
              </w:r>
            </w:ins>
          </w:p>
        </w:tc>
      </w:tr>
      <w:tr w:rsidR="00C24CE9" w14:paraId="75AEAAFF" w14:textId="77777777" w:rsidTr="00004255">
        <w:trPr>
          <w:trHeight w:val="1514"/>
          <w:ins w:id="2311" w:author="Andrew Fryer (@DEEPFAT)" w:date="2017-07-10T10:16: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00B7D" w14:textId="77777777" w:rsidR="00625694" w:rsidRDefault="00C24CE9">
            <w:pPr>
              <w:pStyle w:val="ListParagraph"/>
              <w:numPr>
                <w:ilvl w:val="0"/>
                <w:numId w:val="191"/>
              </w:numPr>
              <w:rPr>
                <w:ins w:id="2312" w:author="Andrew Fryer (@DEEPFAT)" w:date="2017-07-10T10:19:00Z"/>
              </w:rPr>
            </w:pPr>
            <w:ins w:id="2313" w:author="Andrew Fryer (@DEEPFAT)" w:date="2017-07-10T10:16:00Z">
              <w:r>
                <w:t>We are going to look at how the data in the fields</w:t>
              </w:r>
            </w:ins>
            <w:ins w:id="2314" w:author="Andrew Fryer (@DEEPFAT)" w:date="2017-07-10T10:17:00Z">
              <w:r>
                <w:t xml:space="preserve"> relates to each other using a correlation plot.  However this visualisation is not built into R it is in its own package corrplot.</w:t>
              </w:r>
            </w:ins>
            <w:ins w:id="2315" w:author="Andrew Fryer (@DEEPFAT)" w:date="2017-07-10T10:18:00Z">
              <w:r>
                <w:t xml:space="preserve"> We can check that the library is present and </w:t>
              </w:r>
              <w:r w:rsidR="00625694">
                <w:t xml:space="preserve">then produce the plot with </w:t>
              </w:r>
            </w:ins>
            <w:ins w:id="2316" w:author="Andrew Fryer (@DEEPFAT)" w:date="2017-07-10T10:19:00Z">
              <w:r w:rsidR="00625694">
                <w:t xml:space="preserve">the code on the right. </w:t>
              </w:r>
            </w:ins>
          </w:p>
          <w:p w14:paraId="22E26CCC" w14:textId="77777777" w:rsidR="00C24CE9" w:rsidRDefault="00625694">
            <w:pPr>
              <w:pStyle w:val="ListParagraph"/>
              <w:numPr>
                <w:ilvl w:val="0"/>
                <w:numId w:val="0"/>
              </w:numPr>
              <w:rPr>
                <w:ins w:id="2317" w:author="Andrew Fryer (@DEEPFAT)" w:date="2017-07-10T10:25:00Z"/>
              </w:rPr>
              <w:pPrChange w:id="2318" w:author="Andrew Fryer (@DEEPFAT)" w:date="2017-07-10T10:19:00Z">
                <w:pPr>
                  <w:pStyle w:val="ListParagraph"/>
                  <w:numPr>
                    <w:numId w:val="191"/>
                  </w:numPr>
                </w:pPr>
              </w:pPrChange>
            </w:pPr>
            <w:ins w:id="2319" w:author="Andrew Fryer (@DEEPFAT)" w:date="2017-07-10T10:19:00Z">
              <w:r>
                <w:t xml:space="preserve">Note </w:t>
              </w:r>
            </w:ins>
            <w:ins w:id="2320" w:author="Andrew Fryer (@DEEPFAT)" w:date="2017-07-10T10:20:00Z">
              <w:r>
                <w:t>the use of &lt;- to assign values to variables and the pa</w:t>
              </w:r>
            </w:ins>
            <w:ins w:id="2321" w:author="Andrew Fryer (@DEEPFAT)" w:date="2017-07-10T10:21:00Z">
              <w:r>
                <w:t>r</w:t>
              </w:r>
            </w:ins>
            <w:ins w:id="2322" w:author="Andrew Fryer (@DEEPFAT)" w:date="2017-07-10T10:20:00Z">
              <w:r>
                <w:t>ameters in the corrplot function to set s</w:t>
              </w:r>
            </w:ins>
            <w:ins w:id="2323" w:author="Andrew Fryer (@DEEPFAT)" w:date="2017-07-10T10:21:00Z">
              <w:r>
                <w:t>izes and colours</w:t>
              </w:r>
              <w:r w:rsidR="00EA57E6">
                <w:t>.</w:t>
              </w:r>
            </w:ins>
            <w:ins w:id="2324" w:author="Andrew Fryer (@DEEPFAT)" w:date="2017-07-10T10:19:00Z">
              <w:r>
                <w:t xml:space="preserve"> </w:t>
              </w:r>
            </w:ins>
          </w:p>
          <w:p w14:paraId="6FC9B232" w14:textId="731BE2CE" w:rsidR="00EA57E6" w:rsidRDefault="00EA57E6">
            <w:pPr>
              <w:pStyle w:val="ListParagraph"/>
              <w:numPr>
                <w:ilvl w:val="0"/>
                <w:numId w:val="191"/>
              </w:numPr>
              <w:rPr>
                <w:ins w:id="2325" w:author="Andrew Fryer (@DEEPFAT)" w:date="2017-07-10T10:16:00Z"/>
              </w:rPr>
            </w:pPr>
            <w:ins w:id="2326" w:author="Andrew Fryer (@DEEPFAT)" w:date="2017-07-10T10:25:00Z">
              <w:r>
                <w:t xml:space="preserve">Click on the run icon </w:t>
              </w:r>
            </w:ins>
            <w:ins w:id="2327" w:author="Andrew Fryer (@DEEPFAT)" w:date="2017-07-10T10:26:00Z">
              <w:r>
                <w:t xml:space="preserve">on the R toolbar </w:t>
              </w:r>
            </w:ins>
            <w:ins w:id="2328" w:author="Andrew Fryer (@DEEPFAT)" w:date="2017-07-10T10:25:00Z">
              <w:r>
                <w:t>to run the script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5E914" w14:textId="77777777" w:rsidR="00625694" w:rsidRDefault="00625694" w:rsidP="00625694">
            <w:pPr>
              <w:spacing w:after="0"/>
              <w:rPr>
                <w:ins w:id="2329" w:author="Andrew Fryer (@DEEPFAT)" w:date="2017-07-10T10:19:00Z"/>
                <w:rFonts w:ascii="Consolas" w:hAnsi="Consolas" w:cs="Consolas"/>
                <w:sz w:val="19"/>
                <w:szCs w:val="19"/>
                <w:highlight w:val="white"/>
              </w:rPr>
            </w:pPr>
          </w:p>
          <w:p w14:paraId="2866DF8D" w14:textId="77777777" w:rsidR="00625694" w:rsidRDefault="00625694" w:rsidP="00625694">
            <w:pPr>
              <w:spacing w:after="0"/>
              <w:rPr>
                <w:ins w:id="2330" w:author="Andrew Fryer (@DEEPFAT)" w:date="2017-07-10T10:19:00Z"/>
                <w:rFonts w:ascii="Consolas" w:hAnsi="Consolas" w:cs="Consolas"/>
                <w:sz w:val="19"/>
                <w:szCs w:val="19"/>
                <w:highlight w:val="white"/>
              </w:rPr>
            </w:pPr>
          </w:p>
          <w:p w14:paraId="51D3B00B" w14:textId="2DFEF0C1" w:rsidR="00625694" w:rsidRDefault="00625694" w:rsidP="00625694">
            <w:pPr>
              <w:spacing w:after="0"/>
              <w:rPr>
                <w:ins w:id="2331" w:author="Andrew Fryer (@DEEPFAT)" w:date="2017-07-10T10:19:00Z"/>
                <w:rFonts w:ascii="Consolas" w:eastAsiaTheme="minorEastAsia" w:hAnsi="Consolas" w:cs="Consolas"/>
                <w:sz w:val="19"/>
                <w:szCs w:val="19"/>
                <w:highlight w:val="white"/>
              </w:rPr>
            </w:pPr>
            <w:ins w:id="2332" w:author="Andrew Fryer (@DEEPFAT)" w:date="2017-07-10T10:19:00Z">
              <w:r>
                <w:rPr>
                  <w:rFonts w:ascii="Consolas" w:hAnsi="Consolas" w:cs="Consolas"/>
                  <w:sz w:val="19"/>
                  <w:szCs w:val="19"/>
                  <w:highlight w:val="white"/>
                </w:rPr>
                <w:t>require("corrplot")</w:t>
              </w:r>
            </w:ins>
          </w:p>
          <w:p w14:paraId="41158A49" w14:textId="77777777" w:rsidR="00625694" w:rsidRDefault="00625694" w:rsidP="00625694">
            <w:pPr>
              <w:spacing w:after="0"/>
              <w:rPr>
                <w:ins w:id="2333" w:author="Andrew Fryer (@DEEPFAT)" w:date="2017-07-10T10:19:00Z"/>
                <w:rFonts w:ascii="Consolas" w:hAnsi="Consolas" w:cs="Consolas"/>
                <w:sz w:val="19"/>
                <w:szCs w:val="19"/>
                <w:highlight w:val="white"/>
              </w:rPr>
            </w:pPr>
            <w:ins w:id="2334" w:author="Andrew Fryer (@DEEPFAT)" w:date="2017-07-10T10:19:00Z">
              <w:r>
                <w:rPr>
                  <w:rFonts w:ascii="Consolas" w:hAnsi="Consolas" w:cs="Consolas"/>
                  <w:sz w:val="19"/>
                  <w:szCs w:val="19"/>
                  <w:highlight w:val="white"/>
                </w:rPr>
                <w:t>library(corrplot)</w:t>
              </w:r>
            </w:ins>
          </w:p>
          <w:p w14:paraId="7266E8C2" w14:textId="77777777" w:rsidR="00625694" w:rsidRDefault="00625694" w:rsidP="00625694">
            <w:pPr>
              <w:spacing w:after="0"/>
              <w:rPr>
                <w:ins w:id="2335" w:author="Andrew Fryer (@DEEPFAT)" w:date="2017-07-10T10:19:00Z"/>
                <w:rFonts w:ascii="Consolas" w:hAnsi="Consolas" w:cs="Consolas"/>
                <w:sz w:val="19"/>
                <w:szCs w:val="19"/>
                <w:highlight w:val="white"/>
              </w:rPr>
            </w:pPr>
            <w:ins w:id="2336" w:author="Andrew Fryer (@DEEPFAT)" w:date="2017-07-10T10:19:00Z">
              <w:r>
                <w:rPr>
                  <w:rFonts w:ascii="Consolas" w:hAnsi="Consolas" w:cs="Consolas"/>
                  <w:sz w:val="19"/>
                  <w:szCs w:val="19"/>
                  <w:highlight w:val="white"/>
                </w:rPr>
                <w:t>M &lt;- cor(dataset)</w:t>
              </w:r>
            </w:ins>
          </w:p>
          <w:p w14:paraId="70FC5D4C" w14:textId="77777777" w:rsidR="00625694" w:rsidRDefault="00625694" w:rsidP="00625694">
            <w:pPr>
              <w:spacing w:after="0"/>
              <w:rPr>
                <w:ins w:id="2337" w:author="Andrew Fryer (@DEEPFAT)" w:date="2017-07-10T10:19:00Z"/>
                <w:rFonts w:ascii="Consolas" w:hAnsi="Consolas" w:cs="Consolas"/>
                <w:sz w:val="19"/>
                <w:szCs w:val="19"/>
                <w:highlight w:val="white"/>
              </w:rPr>
            </w:pPr>
            <w:ins w:id="2338" w:author="Andrew Fryer (@DEEPFAT)" w:date="2017-07-10T10:19:00Z">
              <w:r>
                <w:rPr>
                  <w:rFonts w:ascii="Consolas" w:hAnsi="Consolas" w:cs="Consolas"/>
                  <w:sz w:val="19"/>
                  <w:szCs w:val="19"/>
                  <w:highlight w:val="white"/>
                </w:rPr>
                <w:t>corrplot(M, method = "color",  tl.cex=0.6, tl.srt = 45, tl.col = "black")</w:t>
              </w:r>
            </w:ins>
          </w:p>
          <w:p w14:paraId="440FBD85" w14:textId="77777777" w:rsidR="00C24CE9" w:rsidRDefault="00C24CE9" w:rsidP="00004255">
            <w:pPr>
              <w:spacing w:after="0" w:line="259" w:lineRule="auto"/>
              <w:ind w:left="0" w:right="3299" w:firstLine="0"/>
              <w:rPr>
                <w:ins w:id="2339" w:author="Andrew Fryer (@DEEPFAT)" w:date="2017-07-10T10:26:00Z"/>
                <w:noProof/>
              </w:rPr>
            </w:pPr>
          </w:p>
          <w:p w14:paraId="5D2D280B" w14:textId="77777777" w:rsidR="00EA57E6" w:rsidRDefault="00EA57E6" w:rsidP="00004255">
            <w:pPr>
              <w:spacing w:after="0" w:line="259" w:lineRule="auto"/>
              <w:ind w:left="0" w:right="3299" w:firstLine="0"/>
              <w:rPr>
                <w:ins w:id="2340" w:author="Andrew Fryer (@DEEPFAT)" w:date="2017-07-10T10:26:00Z"/>
                <w:noProof/>
              </w:rPr>
            </w:pPr>
          </w:p>
          <w:p w14:paraId="7E6E65CA" w14:textId="77777777" w:rsidR="00EA57E6" w:rsidRDefault="00EA57E6" w:rsidP="00004255">
            <w:pPr>
              <w:spacing w:after="0" w:line="259" w:lineRule="auto"/>
              <w:ind w:left="0" w:right="3299" w:firstLine="0"/>
              <w:rPr>
                <w:ins w:id="2341" w:author="Andrew Fryer (@DEEPFAT)" w:date="2017-07-10T10:26:00Z"/>
                <w:noProof/>
              </w:rPr>
            </w:pPr>
          </w:p>
          <w:p w14:paraId="16A4D23C" w14:textId="77777777" w:rsidR="00EA57E6" w:rsidRDefault="00EA57E6" w:rsidP="00004255">
            <w:pPr>
              <w:spacing w:after="0" w:line="259" w:lineRule="auto"/>
              <w:ind w:left="0" w:right="3299" w:firstLine="0"/>
              <w:rPr>
                <w:ins w:id="2342" w:author="Andrew Fryer (@DEEPFAT)" w:date="2017-07-10T10:26:00Z"/>
                <w:noProof/>
              </w:rPr>
            </w:pPr>
          </w:p>
          <w:p w14:paraId="2B6D4B57" w14:textId="77777777" w:rsidR="00EA57E6" w:rsidRDefault="00EA57E6" w:rsidP="00004255">
            <w:pPr>
              <w:spacing w:after="0" w:line="259" w:lineRule="auto"/>
              <w:ind w:left="0" w:right="3299" w:firstLine="0"/>
              <w:rPr>
                <w:ins w:id="2343" w:author="Andrew Fryer (@DEEPFAT)" w:date="2017-07-10T10:26:00Z"/>
                <w:noProof/>
              </w:rPr>
            </w:pPr>
          </w:p>
          <w:p w14:paraId="6255C407" w14:textId="77777777" w:rsidR="00EA57E6" w:rsidRDefault="00EA57E6" w:rsidP="00004255">
            <w:pPr>
              <w:spacing w:after="0" w:line="259" w:lineRule="auto"/>
              <w:ind w:left="0" w:right="3299" w:firstLine="0"/>
              <w:rPr>
                <w:ins w:id="2344" w:author="Andrew Fryer (@DEEPFAT)" w:date="2017-07-10T10:26:00Z"/>
                <w:noProof/>
              </w:rPr>
            </w:pPr>
          </w:p>
          <w:p w14:paraId="27C618B5" w14:textId="2691B0F3" w:rsidR="00EA57E6" w:rsidRDefault="00EA57E6" w:rsidP="00004255">
            <w:pPr>
              <w:spacing w:after="0" w:line="259" w:lineRule="auto"/>
              <w:ind w:left="0" w:right="3299" w:firstLine="0"/>
              <w:rPr>
                <w:ins w:id="2345" w:author="Andrew Fryer (@DEEPFAT)" w:date="2017-07-10T10:16:00Z"/>
                <w:noProof/>
              </w:rPr>
            </w:pPr>
            <w:ins w:id="2346" w:author="Andrew Fryer (@DEEPFAT)" w:date="2017-07-10T10:26:00Z">
              <w:r>
                <w:rPr>
                  <w:noProof/>
                </w:rPr>
                <mc:AlternateContent>
                  <mc:Choice Requires="wps">
                    <w:drawing>
                      <wp:anchor distT="0" distB="0" distL="114300" distR="114300" simplePos="0" relativeHeight="251660288" behindDoc="0" locked="0" layoutInCell="1" allowOverlap="1" wp14:anchorId="76E7A442" wp14:editId="34E30676">
                        <wp:simplePos x="0" y="0"/>
                        <wp:positionH relativeFrom="column">
                          <wp:posOffset>266609</wp:posOffset>
                        </wp:positionH>
                        <wp:positionV relativeFrom="paragraph">
                          <wp:posOffset>337366</wp:posOffset>
                        </wp:positionV>
                        <wp:extent cx="500743" cy="355600"/>
                        <wp:effectExtent l="19050" t="19050" r="13970" b="25400"/>
                        <wp:wrapNone/>
                        <wp:docPr id="57" name="Rectangle 57"/>
                        <wp:cNvGraphicFramePr/>
                        <a:graphic xmlns:a="http://schemas.openxmlformats.org/drawingml/2006/main">
                          <a:graphicData uri="http://schemas.microsoft.com/office/word/2010/wordprocessingShape">
                            <wps:wsp>
                              <wps:cNvSpPr/>
                              <wps:spPr>
                                <a:xfrm>
                                  <a:off x="0" y="0"/>
                                  <a:ext cx="500743" cy="355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C96F3" id="Rectangle 57" o:spid="_x0000_s1026" style="position:absolute;margin-left:21pt;margin-top:26.55pt;width:39.45pt;height:2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" filled="f" strokecolor="#c00000" strokeweight="3pt"/>
                    </w:pict>
                  </mc:Fallback>
                </mc:AlternateContent>
              </w:r>
            </w:ins>
            <w:ins w:id="2347" w:author="Andrew Fryer (@DEEPFAT)" w:date="2017-07-10T10:34:00Z">
              <w:r w:rsidR="00350776">
                <w:rPr>
                  <w:noProof/>
                </w:rPr>
                <w:t>c</w:t>
              </w:r>
            </w:ins>
            <w:ins w:id="2348" w:author="Andrew Fryer (@DEEPFAT)" w:date="2017-07-10T10:26:00Z">
              <w:r>
                <w:rPr>
                  <w:noProof/>
                </w:rPr>
                <w:drawing>
                  <wp:inline distT="0" distB="0" distL="0" distR="0" wp14:anchorId="7A51DB44" wp14:editId="3155B39E">
                    <wp:extent cx="2247900" cy="895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47900" cy="895350"/>
                            </a:xfrm>
                            <a:prstGeom prst="rect">
                              <a:avLst/>
                            </a:prstGeom>
                          </pic:spPr>
                        </pic:pic>
                      </a:graphicData>
                    </a:graphic>
                  </wp:inline>
                </w:drawing>
              </w:r>
            </w:ins>
          </w:p>
        </w:tc>
      </w:tr>
      <w:tr w:rsidR="00EA57E6" w14:paraId="04BEB122" w14:textId="77777777" w:rsidTr="00004255">
        <w:trPr>
          <w:trHeight w:val="1514"/>
          <w:ins w:id="2349" w:author="Andrew Fryer (@DEEPFAT)" w:date="2017-07-10T10:21: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BBDF4" w14:textId="630BB8F6" w:rsidR="00EA57E6" w:rsidRDefault="00EA57E6">
            <w:pPr>
              <w:ind w:left="0" w:firstLine="0"/>
              <w:rPr>
                <w:ins w:id="2350" w:author="Andrew Fryer (@DEEPFAT)" w:date="2017-07-10T10:21:00Z"/>
              </w:rPr>
              <w:pPrChange w:id="2351" w:author="Andrew Fryer (@DEEPFAT)" w:date="2017-07-10T10:31:00Z">
                <w:pPr>
                  <w:pStyle w:val="ListParagraph"/>
                  <w:numPr>
                    <w:numId w:val="191"/>
                  </w:numPr>
                </w:pPr>
              </w:pPrChange>
            </w:pPr>
            <w:ins w:id="2352" w:author="Andrew Fryer (@DEEPFAT)" w:date="2017-07-10T10:21:00Z">
              <w:r>
                <w:lastRenderedPageBreak/>
                <w:t>However this code won’t work</w:t>
              </w:r>
            </w:ins>
            <w:ins w:id="2353" w:author="Andrew Fryer (@DEEPFAT)" w:date="2017-07-10T10:31:00Z">
              <w:r w:rsidR="00034AA9">
                <w:t xml:space="preserve"> and we’ll see an error on the visual and if we click on this we can see this is because </w:t>
              </w:r>
            </w:ins>
            <w:ins w:id="2354" w:author="Andrew Fryer (@DEEPFAT)" w:date="2017-07-10T10:21:00Z">
              <w:r>
                <w:t>we have not installed the Corrplo</w:t>
              </w:r>
            </w:ins>
            <w:ins w:id="2355" w:author="Andrew Fryer (@DEEPFAT)" w:date="2017-07-10T10:22:00Z">
              <w:r>
                <w:t>t from CRAN, the open repository of R functions) in our R environment. Also this cannot be don</w:t>
              </w:r>
            </w:ins>
            <w:ins w:id="2356" w:author="Andrew Fryer (@DEEPFAT)" w:date="2017-07-10T10:23:00Z">
              <w:r>
                <w:t>e</w:t>
              </w:r>
            </w:ins>
            <w:ins w:id="2357" w:author="Andrew Fryer (@DEEPFAT)" w:date="2017-07-10T10:22:00Z">
              <w:r>
                <w:t xml:space="preserve"> in Power BI but we can launch </w:t>
              </w:r>
            </w:ins>
            <w:ins w:id="2358" w:author="Andrew Fryer (@DEEPFAT)" w:date="2017-07-10T10:23:00Z">
              <w:r>
                <w:t>Visual Studio (our selected designer for R) and do this f</w:t>
              </w:r>
            </w:ins>
            <w:ins w:id="2359" w:author="Andrew Fryer (@DEEPFAT)" w:date="2017-07-10T10:32:00Z">
              <w:r w:rsidR="00350776">
                <w:t>r</w:t>
              </w:r>
            </w:ins>
            <w:ins w:id="2360" w:author="Andrew Fryer (@DEEPFAT)" w:date="2017-07-10T10:23:00Z">
              <w:r>
                <w:t>om there.</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2FB47" w14:textId="0AF0747C" w:rsidR="00EA57E6" w:rsidRDefault="00350776" w:rsidP="00625694">
            <w:pPr>
              <w:spacing w:after="0"/>
              <w:rPr>
                <w:ins w:id="2361" w:author="Andrew Fryer (@DEEPFAT)" w:date="2017-07-10T10:21:00Z"/>
                <w:rFonts w:ascii="Consolas" w:hAnsi="Consolas" w:cs="Consolas"/>
                <w:sz w:val="19"/>
                <w:szCs w:val="19"/>
                <w:highlight w:val="white"/>
              </w:rPr>
            </w:pPr>
            <w:ins w:id="2362" w:author="Andrew Fryer (@DEEPFAT)" w:date="2017-07-10T10:31:00Z">
              <w:r>
                <w:rPr>
                  <w:noProof/>
                </w:rPr>
                <w:drawing>
                  <wp:inline distT="0" distB="0" distL="0" distR="0" wp14:anchorId="45B16A47" wp14:editId="3B40ED1B">
                    <wp:extent cx="2554514" cy="190027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61845" cy="1905730"/>
                            </a:xfrm>
                            <a:prstGeom prst="rect">
                              <a:avLst/>
                            </a:prstGeom>
                          </pic:spPr>
                        </pic:pic>
                      </a:graphicData>
                    </a:graphic>
                  </wp:inline>
                </w:drawing>
              </w:r>
            </w:ins>
          </w:p>
        </w:tc>
      </w:tr>
      <w:tr w:rsidR="00350776" w14:paraId="29C4B727" w14:textId="77777777" w:rsidTr="00004255">
        <w:trPr>
          <w:trHeight w:val="1514"/>
          <w:ins w:id="2363" w:author="Andrew Fryer (@DEEPFAT)" w:date="2017-07-10T10:33: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EF9C6" w14:textId="588726C1" w:rsidR="008675D4" w:rsidRDefault="00350776">
            <w:pPr>
              <w:pStyle w:val="ListParagraph"/>
              <w:rPr>
                <w:ins w:id="2364" w:author="Andrew Fryer (@DEEPFAT)" w:date="2017-07-10T10:33:00Z"/>
              </w:rPr>
              <w:pPrChange w:id="2365" w:author="Andrew Fryer (@DEEPFAT)" w:date="2017-07-10T10:38:00Z">
                <w:pPr>
                  <w:ind w:left="0" w:firstLine="0"/>
                </w:pPr>
              </w:pPrChange>
            </w:pPr>
            <w:ins w:id="2366" w:author="Andrew Fryer (@DEEPFAT)" w:date="2017-07-10T10:33:00Z">
              <w:r>
                <w:t xml:space="preserve">Launch Visual studio rom Power BI </w:t>
              </w:r>
            </w:ins>
            <w:ins w:id="2367" w:author="Andrew Fryer (@DEEPFAT)" w:date="2017-07-10T10:34:00Z">
              <w:r>
                <w:t xml:space="preserve">by clicking on the arrow icon </w:t>
              </w:r>
            </w:ins>
            <w:ins w:id="2368" w:author="Andrew Fryer (@DEEPFAT)" w:date="2017-07-10T10:35:00Z">
              <w:r>
                <w:t>on the toolbar</w:t>
              </w:r>
            </w:ins>
            <w:ins w:id="2369" w:author="Andrew Fryer (@DEEPFAT)" w:date="2017-07-10T10:37:00Z">
              <w:r w:rsidR="008675D4">
                <w:t>. This will take a few minutes and y</w:t>
              </w:r>
            </w:ins>
            <w:ins w:id="2370" w:author="Andrew Fryer (@DEEPFAT)" w:date="2017-07-10T10:38:00Z">
              <w:r w:rsidR="008675D4">
                <w:t>o</w:t>
              </w:r>
            </w:ins>
            <w:ins w:id="2371" w:author="Andrew Fryer (@DEEPFAT)" w:date="2017-07-10T10:37:00Z">
              <w:r w:rsidR="008675D4">
                <w:t>u’ll need to sign in</w:t>
              </w:r>
            </w:ins>
            <w:ins w:id="2372" w:author="Andrew Fryer (@DEEPFAT)" w:date="2017-07-10T10:38:00Z">
              <w:r w:rsidR="008675D4">
                <w:t>to Visual Studio Community edition with the microsoft account you used to start your Azure trial.</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0E02C" w14:textId="1AF0F75F" w:rsidR="00350776" w:rsidRDefault="00350776" w:rsidP="00625694">
            <w:pPr>
              <w:spacing w:after="0"/>
              <w:rPr>
                <w:ins w:id="2373" w:author="Andrew Fryer (@DEEPFAT)" w:date="2017-07-10T10:33:00Z"/>
                <w:noProof/>
              </w:rPr>
            </w:pPr>
            <w:ins w:id="2374" w:author="Andrew Fryer (@DEEPFAT)" w:date="2017-07-10T10:36:00Z">
              <w:r>
                <w:rPr>
                  <w:noProof/>
                </w:rPr>
                <mc:AlternateContent>
                  <mc:Choice Requires="wps">
                    <w:drawing>
                      <wp:anchor distT="0" distB="0" distL="114300" distR="114300" simplePos="0" relativeHeight="251661312" behindDoc="0" locked="0" layoutInCell="1" allowOverlap="1" wp14:anchorId="294EAA51" wp14:editId="0FCEAAFD">
                        <wp:simplePos x="0" y="0"/>
                        <wp:positionH relativeFrom="column">
                          <wp:posOffset>1238885</wp:posOffset>
                        </wp:positionH>
                        <wp:positionV relativeFrom="paragraph">
                          <wp:posOffset>63500</wp:posOffset>
                        </wp:positionV>
                        <wp:extent cx="370024" cy="530044"/>
                        <wp:effectExtent l="19050" t="19050" r="11430" b="22860"/>
                        <wp:wrapNone/>
                        <wp:docPr id="62" name="Rectangle 62"/>
                        <wp:cNvGraphicFramePr/>
                        <a:graphic xmlns:a="http://schemas.openxmlformats.org/drawingml/2006/main">
                          <a:graphicData uri="http://schemas.microsoft.com/office/word/2010/wordprocessingShape">
                            <wps:wsp>
                              <wps:cNvSpPr/>
                              <wps:spPr>
                                <a:xfrm>
                                  <a:off x="0" y="0"/>
                                  <a:ext cx="370024" cy="53004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29FF" id="Rectangle 62" o:spid="_x0000_s1026" style="position:absolute;margin-left:97.55pt;margin-top:5pt;width:29.15pt;height:4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" filled="f" strokecolor="#c00000" strokeweight="3pt"/>
                    </w:pict>
                  </mc:Fallback>
                </mc:AlternateContent>
              </w:r>
            </w:ins>
            <w:ins w:id="2375" w:author="Andrew Fryer (@DEEPFAT)" w:date="2017-07-10T10:34:00Z">
              <w:r>
                <w:rPr>
                  <w:noProof/>
                </w:rPr>
                <w:drawing>
                  <wp:inline distT="0" distB="0" distL="0" distR="0" wp14:anchorId="75AA6ED6" wp14:editId="0BC7347D">
                    <wp:extent cx="2247900" cy="626836"/>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29990"/>
                            <a:stretch/>
                          </pic:blipFill>
                          <pic:spPr bwMode="auto">
                            <a:xfrm>
                              <a:off x="0" y="0"/>
                              <a:ext cx="2247900" cy="62683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675D4" w14:paraId="14A1C2BF" w14:textId="77777777" w:rsidTr="00004255">
        <w:trPr>
          <w:trHeight w:val="1514"/>
          <w:ins w:id="2376" w:author="Andrew Fryer (@DEEPFAT)" w:date="2017-07-10T10:37: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9BE5C5" w14:textId="77777777" w:rsidR="00680416" w:rsidRDefault="00D02043">
            <w:pPr>
              <w:pStyle w:val="ListParagraph"/>
              <w:numPr>
                <w:ilvl w:val="0"/>
                <w:numId w:val="0"/>
              </w:numPr>
              <w:rPr>
                <w:ins w:id="2377" w:author="Andrew Fryer (@DEEPFAT)" w:date="2017-07-10T10:44:00Z"/>
              </w:rPr>
              <w:pPrChange w:id="2378" w:author="Andrew Fryer (@DEEPFAT)" w:date="2017-07-10T10:42:00Z">
                <w:pPr>
                  <w:pStyle w:val="ListParagraph"/>
                </w:pPr>
              </w:pPrChange>
            </w:pPr>
            <w:ins w:id="2379" w:author="Andrew Fryer (@DEEPFAT)" w:date="2017-07-10T10:42:00Z">
              <w:r>
                <w:t>Notice that our code and a snapshot of our data appears so we can actuall</w:t>
              </w:r>
            </w:ins>
            <w:ins w:id="2380" w:author="Andrew Fryer (@DEEPFAT)" w:date="2017-07-10T10:43:00Z">
              <w:r>
                <w:t xml:space="preserve">y test our </w:t>
              </w:r>
              <w:r w:rsidR="00680416">
                <w:t xml:space="preserve">script works from here.  However before we can do that we need to install the corrplot packages </w:t>
              </w:r>
            </w:ins>
          </w:p>
          <w:p w14:paraId="6FBCAE53" w14:textId="1ACDAF3A" w:rsidR="008675D4" w:rsidRDefault="00680416">
            <w:pPr>
              <w:pStyle w:val="ListParagraph"/>
              <w:numPr>
                <w:ilvl w:val="0"/>
                <w:numId w:val="191"/>
              </w:numPr>
              <w:rPr>
                <w:ins w:id="2381" w:author="Andrew Fryer (@DEEPFAT)" w:date="2017-07-10T10:44:00Z"/>
              </w:rPr>
              <w:pPrChange w:id="2382" w:author="Andrew Fryer (@DEEPFAT)" w:date="2017-07-10T10:45:00Z">
                <w:pPr>
                  <w:pStyle w:val="ListParagraph"/>
                </w:pPr>
              </w:pPrChange>
            </w:pPr>
            <w:ins w:id="2383" w:author="Andrew Fryer (@DEEPFAT)" w:date="2017-07-10T10:45:00Z">
              <w:r>
                <w:t>T</w:t>
              </w:r>
            </w:ins>
            <w:ins w:id="2384" w:author="Andrew Fryer (@DEEPFAT)" w:date="2017-07-10T10:43:00Z">
              <w:r>
                <w:t>yp</w:t>
              </w:r>
            </w:ins>
            <w:ins w:id="2385" w:author="Andrew Fryer (@DEEPFAT)" w:date="2017-07-10T10:45:00Z">
              <w:r>
                <w:t>e</w:t>
              </w:r>
            </w:ins>
            <w:ins w:id="2386" w:author="Andrew Fryer (@DEEPFAT)" w:date="2017-07-10T10:43:00Z">
              <w:r>
                <w:t xml:space="preserve"> this in</w:t>
              </w:r>
            </w:ins>
            <w:ins w:id="2387" w:author="Andrew Fryer (@DEEPFAT)" w:date="2017-07-10T10:44:00Z">
              <w:r>
                <w:t>t</w:t>
              </w:r>
            </w:ins>
            <w:ins w:id="2388" w:author="Andrew Fryer (@DEEPFAT)" w:date="2017-07-10T10:43:00Z">
              <w:r>
                <w:t>o the interactive window at the bottom of Visua</w:t>
              </w:r>
            </w:ins>
            <w:ins w:id="2389" w:author="Andrew Fryer (@DEEPFAT)" w:date="2017-07-10T10:44:00Z">
              <w:r>
                <w:t>l Studio</w:t>
              </w:r>
            </w:ins>
          </w:p>
          <w:p w14:paraId="640B820B" w14:textId="205721E8" w:rsidR="00680416" w:rsidRPr="00680416" w:rsidRDefault="00680416">
            <w:pPr>
              <w:pStyle w:val="ListParagraph"/>
              <w:numPr>
                <w:ilvl w:val="0"/>
                <w:numId w:val="0"/>
              </w:numPr>
              <w:rPr>
                <w:ins w:id="2390" w:author="Andrew Fryer (@DEEPFAT)" w:date="2017-07-10T10:44:00Z"/>
                <w:rFonts w:ascii="Lucida Console" w:hAnsi="Lucida Console"/>
                <w:rPrChange w:id="2391" w:author="Andrew Fryer (@DEEPFAT)" w:date="2017-07-10T10:45:00Z">
                  <w:rPr>
                    <w:ins w:id="2392" w:author="Andrew Fryer (@DEEPFAT)" w:date="2017-07-10T10:44:00Z"/>
                  </w:rPr>
                </w:rPrChange>
              </w:rPr>
              <w:pPrChange w:id="2393" w:author="Andrew Fryer (@DEEPFAT)" w:date="2017-07-10T10:42:00Z">
                <w:pPr>
                  <w:pStyle w:val="ListParagraph"/>
                </w:pPr>
              </w:pPrChange>
            </w:pPr>
            <w:ins w:id="2394" w:author="Andrew Fryer (@DEEPFAT)" w:date="2017-07-10T10:45:00Z">
              <w:r w:rsidRPr="00680416">
                <w:rPr>
                  <w:rFonts w:ascii="Lucida Console" w:hAnsi="Lucida Console"/>
                  <w:rPrChange w:id="2395" w:author="Andrew Fryer (@DEEPFAT)" w:date="2017-07-10T10:45:00Z">
                    <w:rPr/>
                  </w:rPrChange>
                </w:rPr>
                <w:t>Install.packages(“corrplot”)</w:t>
              </w:r>
            </w:ins>
          </w:p>
          <w:p w14:paraId="33B1DC4C" w14:textId="1CA20548" w:rsidR="00680416" w:rsidRDefault="00680416">
            <w:pPr>
              <w:pStyle w:val="ListParagraph"/>
              <w:numPr>
                <w:ilvl w:val="0"/>
                <w:numId w:val="0"/>
              </w:numPr>
              <w:rPr>
                <w:ins w:id="2396" w:author="Andrew Fryer (@DEEPFAT)" w:date="2017-07-10T10:37:00Z"/>
              </w:rPr>
              <w:pPrChange w:id="2397" w:author="Andrew Fryer (@DEEPFAT)" w:date="2017-07-10T10:42:00Z">
                <w:pPr>
                  <w:pStyle w:val="ListParagraph"/>
                </w:pPr>
              </w:pPrChange>
            </w:pPr>
            <w:ins w:id="2398" w:author="Andrew Fryer (@DEEPFAT)" w:date="2017-07-10T10:44:00Z">
              <w:r>
                <w:t>You should then see this successfully run as shown</w:t>
              </w:r>
            </w:ins>
            <w:ins w:id="2399" w:author="Andrew Fryer (@DEEPFAT)" w:date="2017-07-10T10:46:00Z">
              <w:r>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D2002" w14:textId="028F279B" w:rsidR="008675D4" w:rsidRDefault="00D02043" w:rsidP="00625694">
            <w:pPr>
              <w:spacing w:after="0"/>
              <w:rPr>
                <w:ins w:id="2400" w:author="Andrew Fryer (@DEEPFAT)" w:date="2017-07-10T10:37:00Z"/>
                <w:noProof/>
              </w:rPr>
            </w:pPr>
            <w:ins w:id="2401" w:author="Andrew Fryer (@DEEPFAT)" w:date="2017-07-10T10:42:00Z">
              <w:r>
                <w:rPr>
                  <w:noProof/>
                </w:rPr>
                <w:drawing>
                  <wp:inline distT="0" distB="0" distL="0" distR="0" wp14:anchorId="48EF242C" wp14:editId="194B950A">
                    <wp:extent cx="5377815" cy="2887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77815" cy="2887980"/>
                            </a:xfrm>
                            <a:prstGeom prst="rect">
                              <a:avLst/>
                            </a:prstGeom>
                          </pic:spPr>
                        </pic:pic>
                      </a:graphicData>
                    </a:graphic>
                  </wp:inline>
                </w:drawing>
              </w:r>
            </w:ins>
          </w:p>
        </w:tc>
      </w:tr>
      <w:tr w:rsidR="00E61B69" w14:paraId="231BF2F8" w14:textId="77777777" w:rsidTr="00004255">
        <w:trPr>
          <w:trHeight w:val="1514"/>
          <w:ins w:id="2402" w:author="Andrew Fryer (@DEEPFAT)" w:date="2017-07-10T10:49: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78F7ED" w14:textId="6C7313CF" w:rsidR="00E61B69" w:rsidRDefault="00083E8A">
            <w:pPr>
              <w:pStyle w:val="ListParagraph"/>
              <w:numPr>
                <w:ilvl w:val="0"/>
                <w:numId w:val="191"/>
              </w:numPr>
              <w:rPr>
                <w:ins w:id="2403" w:author="Andrew Fryer (@DEEPFAT)" w:date="2017-07-10T10:49:00Z"/>
              </w:rPr>
              <w:pPrChange w:id="2404" w:author="Andrew Fryer (@DEEPFAT)" w:date="2017-07-10T10:49:00Z">
                <w:pPr>
                  <w:pStyle w:val="ListParagraph"/>
                  <w:numPr>
                    <w:numId w:val="0"/>
                  </w:numPr>
                  <w:ind w:left="0" w:firstLine="0"/>
                </w:pPr>
              </w:pPrChange>
            </w:pPr>
            <w:ins w:id="2405" w:author="Andrew Fryer (@DEEPFAT)" w:date="2017-07-10T10:58:00Z">
              <w:r>
                <w:lastRenderedPageBreak/>
                <w:t>We can now test our code by highlighting it and selecting run in</w:t>
              </w:r>
            </w:ins>
            <w:ins w:id="2406" w:author="Andrew Fryer (@DEEPFAT)" w:date="2017-07-10T10:59:00Z">
              <w:r>
                <w:t xml:space="preserve"> interactive</w:t>
              </w:r>
            </w:ins>
            <w:ins w:id="2407" w:author="Andrew Fryer (@DEEPFAT)" w:date="2017-07-10T11:17:00Z">
              <w:r w:rsidR="00A37B99">
                <w:t>.</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C2108" w14:textId="1B251B0F" w:rsidR="00E61B69" w:rsidRDefault="00182FD6" w:rsidP="00625694">
            <w:pPr>
              <w:spacing w:after="0"/>
              <w:rPr>
                <w:ins w:id="2408" w:author="Andrew Fryer (@DEEPFAT)" w:date="2017-07-10T10:49:00Z"/>
                <w:noProof/>
              </w:rPr>
            </w:pPr>
            <w:ins w:id="2409" w:author="Andrew Fryer (@DEEPFAT)" w:date="2017-07-10T11:17:00Z">
              <w:r>
                <w:rPr>
                  <w:noProof/>
                </w:rPr>
                <w:drawing>
                  <wp:inline distT="0" distB="0" distL="0" distR="0" wp14:anchorId="798BD7CD" wp14:editId="04E2CD03">
                    <wp:extent cx="5377815" cy="2887980"/>
                    <wp:effectExtent l="0" t="0" r="0" b="7620"/>
                    <wp:docPr id="6913" name="Picture 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7815" cy="2887980"/>
                            </a:xfrm>
                            <a:prstGeom prst="rect">
                              <a:avLst/>
                            </a:prstGeom>
                          </pic:spPr>
                        </pic:pic>
                      </a:graphicData>
                    </a:graphic>
                  </wp:inline>
                </w:drawing>
              </w:r>
            </w:ins>
          </w:p>
        </w:tc>
      </w:tr>
      <w:tr w:rsidR="00083E8A" w14:paraId="5A8EC304" w14:textId="77777777" w:rsidTr="00004255">
        <w:trPr>
          <w:trHeight w:val="1514"/>
          <w:ins w:id="2410" w:author="Andrew Fryer (@DEEPFAT)" w:date="2017-07-10T10:58:00Z"/>
        </w:trPr>
        <w:tc>
          <w:tcPr>
            <w:tcW w:w="45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75C19" w14:textId="77777777" w:rsidR="00A37B99" w:rsidRDefault="00A37B99">
            <w:pPr>
              <w:ind w:left="0" w:firstLine="0"/>
              <w:rPr>
                <w:ins w:id="2411" w:author="Andrew Fryer (@DEEPFAT)" w:date="2017-07-10T11:17:00Z"/>
              </w:rPr>
              <w:pPrChange w:id="2412" w:author="Andrew Fryer (@DEEPFAT)" w:date="2017-07-10T11:18:00Z">
                <w:pPr>
                  <w:pStyle w:val="ListParagraph"/>
                  <w:numPr>
                    <w:numId w:val="191"/>
                  </w:numPr>
                </w:pPr>
              </w:pPrChange>
            </w:pPr>
            <w:ins w:id="2413" w:author="Andrew Fryer (@DEEPFAT)" w:date="2017-07-10T11:17:00Z">
              <w:r>
                <w:t>Having tested our code we can now s</w:t>
              </w:r>
            </w:ins>
            <w:ins w:id="2414" w:author="Andrew Fryer (@DEEPFAT)" w:date="2017-07-10T10:58:00Z">
              <w:r w:rsidR="00083E8A">
                <w:t xml:space="preserve">witch back to Power BI and rerun the code. </w:t>
              </w:r>
            </w:ins>
          </w:p>
          <w:p w14:paraId="0452E991" w14:textId="77777777" w:rsidR="00083E8A" w:rsidRDefault="00A37B99" w:rsidP="00E61B69">
            <w:pPr>
              <w:pStyle w:val="ListParagraph"/>
              <w:numPr>
                <w:ilvl w:val="0"/>
                <w:numId w:val="191"/>
              </w:numPr>
              <w:rPr>
                <w:ins w:id="2415" w:author="Andrew Fryer (@DEEPFAT)" w:date="2017-07-10T11:19:00Z"/>
              </w:rPr>
            </w:pPr>
            <w:ins w:id="2416" w:author="Andrew Fryer (@DEEPFAT)" w:date="2017-07-10T11:17:00Z">
              <w:r>
                <w:t>Click on the R run b</w:t>
              </w:r>
            </w:ins>
            <w:ins w:id="2417" w:author="Andrew Fryer (@DEEPFAT)" w:date="2017-07-10T11:18:00Z">
              <w:r>
                <w:t>utton again and y</w:t>
              </w:r>
            </w:ins>
            <w:ins w:id="2418" w:author="Andrew Fryer (@DEEPFAT)" w:date="2017-07-10T10:58:00Z">
              <w:r w:rsidR="00083E8A">
                <w:t xml:space="preserve">ou should now get the </w:t>
              </w:r>
            </w:ins>
            <w:ins w:id="2419" w:author="Andrew Fryer (@DEEPFAT)" w:date="2017-07-10T11:18:00Z">
              <w:r>
                <w:t xml:space="preserve">same </w:t>
              </w:r>
            </w:ins>
            <w:ins w:id="2420" w:author="Andrew Fryer (@DEEPFAT)" w:date="2017-07-10T10:58:00Z">
              <w:r w:rsidR="00083E8A">
                <w:t xml:space="preserve">visual </w:t>
              </w:r>
            </w:ins>
            <w:ins w:id="2421" w:author="Andrew Fryer (@DEEPFAT)" w:date="2017-07-10T11:18:00Z">
              <w:r>
                <w:t>in Power BI</w:t>
              </w:r>
            </w:ins>
            <w:ins w:id="2422" w:author="Andrew Fryer (@DEEPFAT)" w:date="2017-07-10T10:58:00Z">
              <w:r w:rsidR="00083E8A">
                <w:t>.</w:t>
              </w:r>
            </w:ins>
          </w:p>
          <w:p w14:paraId="2B65F1D1" w14:textId="77777777" w:rsidR="00A37B99" w:rsidRDefault="00A37B99">
            <w:pPr>
              <w:ind w:left="0" w:firstLine="0"/>
              <w:rPr>
                <w:ins w:id="2423" w:author="Andrew Fryer (@DEEPFAT)" w:date="2017-07-10T11:20:00Z"/>
              </w:rPr>
              <w:pPrChange w:id="2424" w:author="Andrew Fryer (@DEEPFAT)" w:date="2017-07-10T11:19:00Z">
                <w:pPr>
                  <w:pStyle w:val="ListParagraph"/>
                  <w:numPr>
                    <w:numId w:val="191"/>
                  </w:numPr>
                </w:pPr>
              </w:pPrChange>
            </w:pPr>
            <w:ins w:id="2425" w:author="Andrew Fryer (@DEEPFAT)" w:date="2017-07-10T11:19:00Z">
              <w:r>
                <w:t>Note your visual might look a bit different depending on which order you dragged the files</w:t>
              </w:r>
            </w:ins>
            <w:ins w:id="2426" w:author="Andrew Fryer (@DEEPFAT)" w:date="2017-07-10T11:20:00Z">
              <w:r>
                <w:t xml:space="preserve"> on to the R visual.</w:t>
              </w:r>
            </w:ins>
          </w:p>
          <w:p w14:paraId="5D309550" w14:textId="27B70EAD" w:rsidR="00A37B99" w:rsidRDefault="00A37B99">
            <w:pPr>
              <w:ind w:left="0" w:firstLine="0"/>
              <w:rPr>
                <w:ins w:id="2427" w:author="Andrew Fryer (@DEEPFAT)" w:date="2017-07-10T10:58:00Z"/>
              </w:rPr>
              <w:pPrChange w:id="2428" w:author="Andrew Fryer (@DEEPFAT)" w:date="2017-07-10T11:19:00Z">
                <w:pPr>
                  <w:pStyle w:val="ListParagraph"/>
                  <w:numPr>
                    <w:numId w:val="191"/>
                  </w:numPr>
                </w:pPr>
              </w:pPrChange>
            </w:pPr>
            <w:ins w:id="2429" w:author="Andrew Fryer (@DEEPFAT)" w:date="2017-07-10T11:20:00Z">
              <w:r>
                <w:t xml:space="preserve">What this plot shows is how each variable relates to each other variable. If we are looking for </w:t>
              </w:r>
            </w:ins>
            <w:ins w:id="2430" w:author="Andrew Fryer (@DEEPFAT)" w:date="2017-07-10T11:21:00Z">
              <w:r>
                <w:t xml:space="preserve">what affects delayed flights (ArrDel15) we can see the most significant factor is </w:t>
              </w:r>
            </w:ins>
            <w:ins w:id="2431" w:author="Andrew Fryer (@DEEPFAT)" w:date="2017-07-10T11:24:00Z">
              <w:r>
                <w:t xml:space="preserve">DepDelay – how much the flight was delayed on departure.  </w:t>
              </w:r>
            </w:ins>
          </w:p>
        </w:tc>
        <w:tc>
          <w:tcPr>
            <w:tcW w:w="8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D0ED5" w14:textId="17938F6A" w:rsidR="00083E8A" w:rsidRDefault="00A37B99" w:rsidP="00625694">
            <w:pPr>
              <w:spacing w:after="0"/>
              <w:rPr>
                <w:ins w:id="2432" w:author="Andrew Fryer (@DEEPFAT)" w:date="2017-07-10T10:58:00Z"/>
                <w:noProof/>
              </w:rPr>
            </w:pPr>
            <w:ins w:id="2433" w:author="Andrew Fryer (@DEEPFAT)" w:date="2017-07-10T11:24:00Z">
              <w:r>
                <w:rPr>
                  <w:noProof/>
                </w:rPr>
                <mc:AlternateContent>
                  <mc:Choice Requires="wps">
                    <w:drawing>
                      <wp:anchor distT="0" distB="0" distL="114300" distR="114300" simplePos="0" relativeHeight="251662336" behindDoc="0" locked="0" layoutInCell="1" allowOverlap="1" wp14:anchorId="30CD2D14" wp14:editId="0342985A">
                        <wp:simplePos x="0" y="0"/>
                        <wp:positionH relativeFrom="column">
                          <wp:posOffset>346075</wp:posOffset>
                        </wp:positionH>
                        <wp:positionV relativeFrom="paragraph">
                          <wp:posOffset>2933700</wp:posOffset>
                        </wp:positionV>
                        <wp:extent cx="3077391" cy="341086"/>
                        <wp:effectExtent l="19050" t="19050" r="27940" b="20955"/>
                        <wp:wrapNone/>
                        <wp:docPr id="6916" name="Rectangle 6916"/>
                        <wp:cNvGraphicFramePr/>
                        <a:graphic xmlns:a="http://schemas.openxmlformats.org/drawingml/2006/main">
                          <a:graphicData uri="http://schemas.microsoft.com/office/word/2010/wordprocessingShape">
                            <wps:wsp>
                              <wps:cNvSpPr/>
                              <wps:spPr>
                                <a:xfrm>
                                  <a:off x="0" y="0"/>
                                  <a:ext cx="3077391" cy="34108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A6385" id="Rectangle 6916" o:spid="_x0000_s1026" style="position:absolute;margin-left:27.25pt;margin-top:231pt;width:242.3pt;height:26.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" filled="f" strokecolor="#c00000" strokeweight="3pt"/>
                    </w:pict>
                  </mc:Fallback>
                </mc:AlternateContent>
              </w:r>
            </w:ins>
            <w:ins w:id="2434" w:author="Andrew Fryer (@DEEPFAT)" w:date="2017-07-10T11:23:00Z">
              <w:r>
                <w:rPr>
                  <w:noProof/>
                </w:rPr>
                <w:drawing>
                  <wp:inline distT="0" distB="0" distL="0" distR="0" wp14:anchorId="389AAC1A" wp14:editId="15CEA52E">
                    <wp:extent cx="3802743" cy="3322293"/>
                    <wp:effectExtent l="0" t="0" r="7620" b="0"/>
                    <wp:docPr id="6915" name="Picture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05594" cy="3324783"/>
                            </a:xfrm>
                            <a:prstGeom prst="rect">
                              <a:avLst/>
                            </a:prstGeom>
                          </pic:spPr>
                        </pic:pic>
                      </a:graphicData>
                    </a:graphic>
                  </wp:inline>
                </w:drawing>
              </w:r>
            </w:ins>
          </w:p>
        </w:tc>
      </w:tr>
    </w:tbl>
    <w:p w14:paraId="3B21EEC2" w14:textId="185F2E35" w:rsidR="005A5C07" w:rsidRDefault="005A5C07">
      <w:pPr>
        <w:spacing w:after="160" w:line="259" w:lineRule="auto"/>
        <w:ind w:left="0" w:firstLine="0"/>
        <w:rPr>
          <w:ins w:id="2435" w:author="Andrew Fryer (@DEEPFAT)" w:date="2017-06-15T12:14:00Z"/>
        </w:rPr>
      </w:pPr>
      <w:ins w:id="2436" w:author="Andrew Fryer (@DEEPFAT)" w:date="2017-06-15T12:11:00Z">
        <w:r>
          <w:br w:type="page"/>
        </w:r>
      </w:ins>
    </w:p>
    <w:p w14:paraId="3FA7791F" w14:textId="77777777" w:rsidR="0073759F" w:rsidRDefault="0073759F">
      <w:pPr>
        <w:spacing w:after="160" w:line="259" w:lineRule="auto"/>
        <w:ind w:left="0" w:firstLine="0"/>
        <w:rPr>
          <w:ins w:id="2437" w:author="Andrew Fryer (@DEEPFAT)" w:date="2017-06-15T12:11:00Z"/>
          <w:rFonts w:ascii="Segoe UI Black" w:hAnsi="Segoe UI Black"/>
          <w:color w:val="FFC000"/>
          <w:sz w:val="40"/>
        </w:rPr>
      </w:pPr>
    </w:p>
    <w:p w14:paraId="1DB66827" w14:textId="56594E69" w:rsidR="00DE08F4" w:rsidRDefault="003A1D63" w:rsidP="003A1D63">
      <w:pPr>
        <w:pStyle w:val="Heading1"/>
      </w:pPr>
      <w:r>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2D93FB29" w:rsidR="003A1D63" w:rsidRDefault="003A1D63">
      <w:pPr>
        <w:ind w:left="0" w:firstLine="0"/>
        <w:pPrChange w:id="2438" w:author="Andrew Fryer (@DEEPFAT)" w:date="2017-07-03T08:30:00Z">
          <w:pPr>
            <w:pStyle w:val="ListParagraph"/>
            <w:spacing w:line="250" w:lineRule="auto"/>
            <w:ind w:left="20" w:firstLine="0"/>
          </w:pPr>
        </w:pPrChange>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ins w:id="2439" w:author="Andrew Fryer (@DEEPFAT)" w:date="2017-06-26T15:02:00Z">
        <w:r w:rsidR="000D3FAC">
          <w:t>.  Also if the score is a percentage we’ll want to create measures that respect this.</w:t>
        </w:r>
      </w:ins>
    </w:p>
    <w:p w14:paraId="0F9ED413" w14:textId="794B7FF7" w:rsidR="003A1D63" w:rsidRDefault="003A1D63" w:rsidP="003A1D63">
      <w:pPr>
        <w:pStyle w:val="Heading2"/>
      </w:pPr>
      <w:r>
        <w:t xml:space="preserve">New Subsidiary </w:t>
      </w:r>
    </w:p>
    <w:p w14:paraId="526D8AF1" w14:textId="0C8D50F5" w:rsidR="003A1D63" w:rsidRDefault="000D60D2" w:rsidP="003A1D63">
      <w:r>
        <w:t>Van</w:t>
      </w:r>
      <w:r w:rsidR="003A1D63">
        <w:t>Arsdel have opened in Germany and in the Data FactData2 folder there is corresponding GermanySales.csv file. How should this file be included in the loading process?</w:t>
      </w:r>
      <w:ins w:id="2440" w:author="Andrew Fryer" w:date="2017-06-12T13:49:00Z">
        <w:r w:rsidR="0025257D">
          <w:t xml:space="preserve"> For extra credit how would the </w:t>
        </w:r>
        <w:r w:rsidR="00D70562">
          <w:t>M scripts you have so far need to be modified</w:t>
        </w:r>
      </w:ins>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1"/>
        <w:tblW w:w="14732" w:type="dxa"/>
        <w:tblInd w:w="5" w:type="dxa"/>
        <w:tblLayout w:type="fixed"/>
        <w:tblCellMar>
          <w:left w:w="107" w:type="dxa"/>
          <w:right w:w="70" w:type="dxa"/>
        </w:tblCellMar>
        <w:tblLook w:val="04A0" w:firstRow="1" w:lastRow="0" w:firstColumn="1" w:lastColumn="0" w:noHBand="0" w:noVBand="1"/>
        <w:tblPrChange w:id="2441" w:author="Andrew Fryer (@DEEPFAT)" w:date="2017-06-12T02:32:00Z">
          <w:tblPr>
            <w:tblStyle w:val="TableGrid1"/>
            <w:tblW w:w="14732" w:type="dxa"/>
            <w:tblInd w:w="5" w:type="dxa"/>
            <w:tblLayout w:type="fixed"/>
            <w:tblCellMar>
              <w:left w:w="107" w:type="dxa"/>
              <w:right w:w="70" w:type="dxa"/>
            </w:tblCellMar>
            <w:tblLook w:val="04A0" w:firstRow="1" w:lastRow="0" w:firstColumn="1" w:lastColumn="0" w:noHBand="0" w:noVBand="1"/>
          </w:tblPr>
        </w:tblPrChange>
      </w:tblPr>
      <w:tblGrid>
        <w:gridCol w:w="8779"/>
        <w:gridCol w:w="5953"/>
        <w:tblGridChange w:id="2442">
          <w:tblGrid>
            <w:gridCol w:w="360"/>
            <w:gridCol w:w="360"/>
          </w:tblGrid>
        </w:tblGridChange>
      </w:tblGrid>
      <w:tr w:rsidR="000D60D2" w14:paraId="6131FED9" w14:textId="77777777" w:rsidTr="2F252EEF">
        <w:trPr>
          <w:trHeight w:val="2114"/>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3"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7204D411" w14:textId="77777777" w:rsidR="001F5636" w:rsidRPr="000D60D2" w:rsidRDefault="001F5636">
            <w:pPr>
              <w:spacing w:after="0" w:line="259" w:lineRule="auto"/>
              <w:ind w:left="1" w:firstLine="0"/>
              <w:rPr>
                <w:b/>
                <w:bCs/>
                <w:rPrChange w:id="2444" w:author="Andrew Fryer (@DEEPFAT)" w:date="2017-06-12T02:32:00Z">
                  <w:rPr/>
                </w:rPrChange>
              </w:rPr>
              <w:pPrChange w:id="2445" w:author="Andrew Fryer (@DEEPFAT)" w:date="2017-06-12T02:32:00Z">
                <w:pPr>
                  <w:ind w:left="1" w:firstLine="0"/>
                </w:pPr>
              </w:pPrChange>
            </w:pPr>
            <w:r w:rsidRPr="00910AA7">
              <w:rPr>
                <w:b/>
                <w:bCs/>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6"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24011" cy="1335104"/>
                          </a:xfrm>
                          <a:prstGeom prst="rect">
                            <a:avLst/>
                          </a:prstGeom>
                        </pic:spPr>
                      </pic:pic>
                    </a:graphicData>
                  </a:graphic>
                </wp:inline>
              </w:drawing>
            </w:r>
          </w:p>
        </w:tc>
      </w:tr>
      <w:tr w:rsidR="001F5636" w14:paraId="4BF84F5D" w14:textId="77777777" w:rsidTr="2F252EEF">
        <w:trPr>
          <w:trHeight w:val="2246"/>
        </w:trPr>
        <w:tc>
          <w:tcPr>
            <w:tcW w:w="87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2447" w:author="Andrew Fryer (@DEEPFAT)" w:date="2017-06-12T02:32:00Z">
              <w:tcPr>
                <w:tcW w:w="8779" w:type="dxa"/>
                <w:tcBorders>
                  <w:top w:val="single" w:sz="4" w:space="0" w:color="000000"/>
                  <w:left w:val="single" w:sz="4" w:space="0" w:color="000000"/>
                  <w:bottom w:val="single" w:sz="4" w:space="0" w:color="000000"/>
                  <w:right w:val="single" w:sz="4" w:space="0" w:color="000000"/>
                </w:tcBorders>
              </w:tcPr>
            </w:tcPrChange>
          </w:tcPr>
          <w:p w14:paraId="279F4A20" w14:textId="77777777" w:rsidR="001F5636" w:rsidRPr="000D60D2" w:rsidRDefault="001F5636">
            <w:pPr>
              <w:spacing w:after="0" w:line="259" w:lineRule="auto"/>
              <w:ind w:left="1" w:firstLine="0"/>
              <w:rPr>
                <w:b/>
                <w:bCs/>
                <w:rPrChange w:id="2448" w:author="Andrew Fryer (@DEEPFAT)" w:date="2017-06-12T02:32:00Z">
                  <w:rPr/>
                </w:rPrChange>
              </w:rPr>
              <w:pPrChange w:id="2449" w:author="Andrew Fryer (@DEEPFAT)" w:date="2017-06-12T02:32:00Z">
                <w:pPr>
                  <w:ind w:left="1" w:firstLine="0"/>
                </w:pPr>
              </w:pPrChange>
            </w:pPr>
            <w:r w:rsidRPr="00910AA7">
              <w:rPr>
                <w:b/>
                <w:bCs/>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Change w:id="2450" w:author="Andrew Fryer (@DEEPFAT)" w:date="2017-06-12T02:32:00Z">
              <w:tcPr>
                <w:tcW w:w="5953" w:type="dxa"/>
                <w:tcBorders>
                  <w:top w:val="single" w:sz="4" w:space="0" w:color="000000"/>
                  <w:left w:val="single" w:sz="4" w:space="0" w:color="000000"/>
                  <w:bottom w:val="single" w:sz="4" w:space="0" w:color="000000"/>
                  <w:right w:val="single" w:sz="4" w:space="0" w:color="000000"/>
                </w:tcBorders>
              </w:tcPr>
            </w:tcPrChange>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302F0F">
      <w:footerReference w:type="even" r:id="rId241"/>
      <w:footerReference w:type="default" r:id="rId242"/>
      <w:footerReference w:type="first" r:id="rId243"/>
      <w:pgSz w:w="16839" w:h="11907" w:orient="landscape" w:code="9"/>
      <w:pgMar w:top="720" w:right="720" w:bottom="720" w:left="720" w:header="720" w:footer="709" w:gutter="0"/>
      <w:cols w:space="720"/>
      <w:docGrid w:linePitch="299"/>
      <w:sectPrChange w:id="2469" w:author="Andrew Fryer" w:date="2017-06-12T15:07:00Z">
        <w:sectPr w:rsidR="00AD6EB1" w:rsidRPr="003A1D63" w:rsidSect="00302F0F">
          <w:pgMar w:top="1134" w:right="1134" w:bottom="567" w:left="1134" w:header="720" w:footer="709"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F288D" w14:textId="77777777" w:rsidR="00B80AEC" w:rsidRDefault="00B80AEC">
      <w:pPr>
        <w:spacing w:after="0" w:line="240" w:lineRule="auto"/>
      </w:pPr>
      <w:r>
        <w:separator/>
      </w:r>
    </w:p>
  </w:endnote>
  <w:endnote w:type="continuationSeparator" w:id="0">
    <w:p w14:paraId="0289181D" w14:textId="77777777" w:rsidR="00B80AEC" w:rsidRDefault="00B80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51" w:author="Andrew Fryer (@DEEPFAT)" w:date="2017-06-12T02:32:00Z">
          <w:rPr/>
        </w:rPrChange>
      </w:rPr>
      <w:fldChar w:fldCharType="begin"/>
    </w:r>
    <w:r>
      <w:instrText xml:space="preserve"> PAGE   \* MERGEFORMAT </w:instrText>
    </w:r>
    <w:r w:rsidRPr="2F252EEF">
      <w:fldChar w:fldCharType="separate"/>
    </w:r>
    <w:r w:rsidRPr="2F252EEF">
      <w:rPr>
        <w:b/>
        <w:bCs/>
        <w:rPrChange w:id="2452" w:author="Andrew Fryer (@DEEPFAT)" w:date="2017-06-12T02:32:00Z">
          <w:rPr>
            <w:b/>
          </w:rPr>
        </w:rPrChange>
      </w:rPr>
      <w:t>1</w:t>
    </w:r>
    <w:r w:rsidRPr="2F252EEF">
      <w:rPr>
        <w:b/>
        <w:bCs/>
        <w:rPrChange w:id="2453" w:author="Andrew Fryer (@DEEPFAT)" w:date="2017-06-12T02:32:00Z">
          <w:rPr>
            <w:b/>
          </w:rPr>
        </w:rPrChange>
      </w:rPr>
      <w:fldChar w:fldCharType="end"/>
    </w:r>
    <w:r w:rsidRPr="2F252EEF">
      <w:rPr>
        <w:b/>
        <w:bCs/>
        <w:color w:val="7F7F7F"/>
        <w:rPrChange w:id="2454" w:author="Andrew Fryer (@DEEPFAT)" w:date="2017-06-12T02:32:00Z">
          <w:rPr>
            <w:b/>
            <w:color w:val="7F7F7F"/>
          </w:rPr>
        </w:rPrChange>
      </w:rPr>
      <w:t xml:space="preserve"> </w:t>
    </w:r>
    <w:r>
      <w:rPr>
        <w:color w:val="7F7F7F"/>
      </w:rPr>
      <w:t>|</w:t>
    </w:r>
    <w:r w:rsidRPr="2F252EEF">
      <w:rPr>
        <w:b/>
        <w:bCs/>
        <w:color w:val="7F7F7F"/>
        <w:rPrChange w:id="2455" w:author="Andrew Fryer (@DEEPFAT)" w:date="2017-06-12T02:32:00Z">
          <w:rPr>
            <w:b/>
            <w:color w:val="7F7F7F"/>
          </w:rPr>
        </w:rPrChange>
      </w:rPr>
      <w:t xml:space="preserve"> </w:t>
    </w:r>
    <w:r>
      <w:rPr>
        <w:color w:val="7F7F7F"/>
      </w:rPr>
      <w:t xml:space="preserve">P a g e </w:t>
    </w:r>
  </w:p>
  <w:p w14:paraId="36D6B318" w14:textId="77777777" w:rsidR="006605DA" w:rsidRDefault="006605DA">
    <w:pPr>
      <w:tabs>
        <w:tab w:val="center" w:pos="4681"/>
      </w:tabs>
      <w:spacing w:after="0" w:line="259" w:lineRule="auto"/>
      <w:ind w:left="0" w:firstLine="0"/>
    </w:pPr>
    <w:r w:rsidRPr="2F252EEF">
      <w:rPr>
        <w:color w:val="7F7F7F"/>
        <w:sz w:val="18"/>
        <w:szCs w:val="18"/>
        <w:rPrChange w:id="2456" w:author="Andrew Fryer (@DEEPFAT)" w:date="2017-06-12T02:32:00Z">
          <w:rPr>
            <w:color w:val="7F7F7F"/>
            <w:sz w:val="18"/>
          </w:rPr>
        </w:rPrChange>
      </w:rPr>
      <w:t xml:space="preserve">Maintained By:  </w:t>
    </w:r>
    <w:r w:rsidRPr="2F252EEF">
      <w:rPr>
        <w:sz w:val="18"/>
        <w:szCs w:val="18"/>
        <w:rPrChange w:id="2457" w:author="Andrew Fryer (@DEEPFAT)" w:date="2017-06-12T02:32:00Z">
          <w:rPr>
            <w:sz w:val="18"/>
          </w:rPr>
        </w:rPrChange>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16341109" w:rsidR="006605DA" w:rsidRDefault="006605DA" w:rsidP="000C007F">
    <w:pPr>
      <w:tabs>
        <w:tab w:val="center" w:pos="6929"/>
        <w:tab w:val="right" w:pos="12954"/>
      </w:tabs>
      <w:spacing w:after="0" w:line="259" w:lineRule="auto"/>
      <w:ind w:left="0" w:right="-285" w:firstLine="0"/>
    </w:pPr>
    <w:r>
      <w:rPr>
        <w:color w:val="7F7F7F"/>
      </w:rPr>
      <w:tab/>
      <w:t>Copyright 201</w:t>
    </w:r>
    <w:ins w:id="2458" w:author="Andrew Fryer" w:date="2017-06-12T11:32:00Z">
      <w:r>
        <w:rPr>
          <w:color w:val="7F7F7F"/>
        </w:rPr>
        <w:t>7</w:t>
      </w:r>
    </w:ins>
    <w:del w:id="2459" w:author="Andrew Fryer" w:date="2017-06-12T11:32:00Z">
      <w:r w:rsidDel="00204EF9">
        <w:rPr>
          <w:color w:val="7F7F7F"/>
        </w:rPr>
        <w:delText>5</w:delText>
      </w:r>
    </w:del>
    <w:r>
      <w:rPr>
        <w:color w:val="7F7F7F"/>
      </w:rPr>
      <w:t xml:space="preserve"> Microsoft    </w:t>
    </w:r>
    <w:r>
      <w:rPr>
        <w:color w:val="7F7F7F"/>
      </w:rPr>
      <w:tab/>
    </w:r>
    <w:r w:rsidRPr="2F252EEF">
      <w:rPr>
        <w:b/>
        <w:bCs/>
        <w:noProof/>
        <w:rPrChange w:id="2460" w:author="Andrew Fryer (@DEEPFAT)" w:date="2017-06-12T02:32:00Z">
          <w:rPr/>
        </w:rPrChange>
      </w:rPr>
      <w:fldChar w:fldCharType="begin"/>
    </w:r>
    <w:r>
      <w:instrText xml:space="preserve"> PAGE   \* MERGEFORMAT </w:instrText>
    </w:r>
    <w:r w:rsidRPr="2F252EEF">
      <w:fldChar w:fldCharType="separate"/>
    </w:r>
    <w:r w:rsidR="00217827" w:rsidRPr="00217827">
      <w:rPr>
        <w:b/>
        <w:bCs/>
        <w:noProof/>
      </w:rPr>
      <w:t>12</w:t>
    </w:r>
    <w:r w:rsidRPr="2F252EEF">
      <w:rPr>
        <w:b/>
        <w:bCs/>
        <w:noProof/>
        <w:rPrChange w:id="2461" w:author="Andrew Fryer (@DEEPFAT)" w:date="2017-06-12T02:32:00Z">
          <w:rPr>
            <w:b/>
          </w:rPr>
        </w:rPrChange>
      </w:rPr>
      <w:fldChar w:fldCharType="end"/>
    </w:r>
    <w:r w:rsidRPr="00910AA7">
      <w:rPr>
        <w:b/>
        <w:bCs/>
        <w:color w:val="7F7F7F"/>
      </w:rPr>
      <w:t xml:space="preserve"> </w:t>
    </w:r>
    <w:r>
      <w:rPr>
        <w:color w:val="7F7F7F"/>
      </w:rPr>
      <w:t>|</w:t>
    </w:r>
    <w:r w:rsidRPr="00910AA7">
      <w:rPr>
        <w:b/>
        <w:bCs/>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6605DA" w:rsidRDefault="006605D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rsidRPr="2F252EEF">
      <w:rPr>
        <w:b/>
        <w:bCs/>
        <w:rPrChange w:id="2462" w:author="Andrew Fryer (@DEEPFAT)" w:date="2017-06-12T02:32:00Z">
          <w:rPr/>
        </w:rPrChange>
      </w:rPr>
      <w:fldChar w:fldCharType="begin"/>
    </w:r>
    <w:r>
      <w:instrText xml:space="preserve"> PAGE   \* MERGEFORMAT </w:instrText>
    </w:r>
    <w:r w:rsidRPr="2F252EEF">
      <w:fldChar w:fldCharType="separate"/>
    </w:r>
    <w:r w:rsidRPr="2F252EEF">
      <w:rPr>
        <w:b/>
        <w:bCs/>
        <w:rPrChange w:id="2463" w:author="Andrew Fryer (@DEEPFAT)" w:date="2017-06-12T02:32:00Z">
          <w:rPr>
            <w:b/>
          </w:rPr>
        </w:rPrChange>
      </w:rPr>
      <w:t>1</w:t>
    </w:r>
    <w:r w:rsidRPr="2F252EEF">
      <w:rPr>
        <w:b/>
        <w:bCs/>
        <w:rPrChange w:id="2464" w:author="Andrew Fryer (@DEEPFAT)" w:date="2017-06-12T02:32:00Z">
          <w:rPr>
            <w:b/>
          </w:rPr>
        </w:rPrChange>
      </w:rPr>
      <w:fldChar w:fldCharType="end"/>
    </w:r>
    <w:r w:rsidRPr="2F252EEF">
      <w:rPr>
        <w:b/>
        <w:bCs/>
        <w:color w:val="7F7F7F"/>
        <w:rPrChange w:id="2465" w:author="Andrew Fryer (@DEEPFAT)" w:date="2017-06-12T02:32:00Z">
          <w:rPr>
            <w:b/>
            <w:color w:val="7F7F7F"/>
          </w:rPr>
        </w:rPrChange>
      </w:rPr>
      <w:t xml:space="preserve"> </w:t>
    </w:r>
    <w:r>
      <w:rPr>
        <w:color w:val="7F7F7F"/>
      </w:rPr>
      <w:t>|</w:t>
    </w:r>
    <w:r w:rsidRPr="2F252EEF">
      <w:rPr>
        <w:b/>
        <w:bCs/>
        <w:color w:val="7F7F7F"/>
        <w:rPrChange w:id="2466" w:author="Andrew Fryer (@DEEPFAT)" w:date="2017-06-12T02:32:00Z">
          <w:rPr>
            <w:b/>
            <w:color w:val="7F7F7F"/>
          </w:rPr>
        </w:rPrChange>
      </w:rPr>
      <w:t xml:space="preserve"> </w:t>
    </w:r>
    <w:r>
      <w:rPr>
        <w:color w:val="7F7F7F"/>
      </w:rPr>
      <w:t xml:space="preserve">P a g e </w:t>
    </w:r>
  </w:p>
  <w:p w14:paraId="2C99DD96" w14:textId="77777777" w:rsidR="006605DA" w:rsidRDefault="006605DA">
    <w:pPr>
      <w:tabs>
        <w:tab w:val="center" w:pos="4681"/>
      </w:tabs>
      <w:spacing w:after="0" w:line="259" w:lineRule="auto"/>
      <w:ind w:left="0" w:firstLine="0"/>
    </w:pPr>
    <w:r w:rsidRPr="2F252EEF">
      <w:rPr>
        <w:color w:val="7F7F7F"/>
        <w:sz w:val="18"/>
        <w:szCs w:val="18"/>
        <w:rPrChange w:id="2467" w:author="Andrew Fryer (@DEEPFAT)" w:date="2017-06-12T02:32:00Z">
          <w:rPr>
            <w:color w:val="7F7F7F"/>
            <w:sz w:val="18"/>
          </w:rPr>
        </w:rPrChange>
      </w:rPr>
      <w:t xml:space="preserve">Maintained By:  </w:t>
    </w:r>
    <w:r w:rsidRPr="2F252EEF">
      <w:rPr>
        <w:sz w:val="18"/>
        <w:szCs w:val="18"/>
        <w:rPrChange w:id="2468" w:author="Andrew Fryer (@DEEPFAT)" w:date="2017-06-12T02:32:00Z">
          <w:rPr>
            <w:sz w:val="18"/>
          </w:rPr>
        </w:rPrChange>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74FE80" w14:textId="77777777" w:rsidR="00B80AEC" w:rsidRDefault="00B80AEC">
      <w:pPr>
        <w:spacing w:after="0" w:line="240" w:lineRule="auto"/>
      </w:pPr>
      <w:r>
        <w:separator/>
      </w:r>
    </w:p>
  </w:footnote>
  <w:footnote w:type="continuationSeparator" w:id="0">
    <w:p w14:paraId="69D65042" w14:textId="77777777" w:rsidR="00B80AEC" w:rsidRDefault="00B80A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5D53D8"/>
    <w:multiLevelType w:val="hybridMultilevel"/>
    <w:tmpl w:val="81E823DE"/>
    <w:lvl w:ilvl="0" w:tplc="01F6A0A4">
      <w:start w:val="12"/>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170" w:hanging="360"/>
      </w:pPr>
    </w:lvl>
    <w:lvl w:ilvl="2" w:tplc="0809001B" w:tentative="1">
      <w:start w:val="1"/>
      <w:numFmt w:val="lowerRoman"/>
      <w:lvlText w:val="%3."/>
      <w:lvlJc w:val="right"/>
      <w:pPr>
        <w:ind w:left="2890" w:hanging="180"/>
      </w:pPr>
    </w:lvl>
    <w:lvl w:ilvl="3" w:tplc="0809000F" w:tentative="1">
      <w:start w:val="1"/>
      <w:numFmt w:val="decimal"/>
      <w:lvlText w:val="%4."/>
      <w:lvlJc w:val="left"/>
      <w:pPr>
        <w:ind w:left="3610" w:hanging="360"/>
      </w:pPr>
    </w:lvl>
    <w:lvl w:ilvl="4" w:tplc="08090019" w:tentative="1">
      <w:start w:val="1"/>
      <w:numFmt w:val="lowerLetter"/>
      <w:lvlText w:val="%5."/>
      <w:lvlJc w:val="left"/>
      <w:pPr>
        <w:ind w:left="4330" w:hanging="360"/>
      </w:pPr>
    </w:lvl>
    <w:lvl w:ilvl="5" w:tplc="0809001B" w:tentative="1">
      <w:start w:val="1"/>
      <w:numFmt w:val="lowerRoman"/>
      <w:lvlText w:val="%6."/>
      <w:lvlJc w:val="right"/>
      <w:pPr>
        <w:ind w:left="5050" w:hanging="180"/>
      </w:pPr>
    </w:lvl>
    <w:lvl w:ilvl="6" w:tplc="0809000F" w:tentative="1">
      <w:start w:val="1"/>
      <w:numFmt w:val="decimal"/>
      <w:lvlText w:val="%7."/>
      <w:lvlJc w:val="left"/>
      <w:pPr>
        <w:ind w:left="5770" w:hanging="360"/>
      </w:pPr>
    </w:lvl>
    <w:lvl w:ilvl="7" w:tplc="08090019" w:tentative="1">
      <w:start w:val="1"/>
      <w:numFmt w:val="lowerLetter"/>
      <w:lvlText w:val="%8."/>
      <w:lvlJc w:val="left"/>
      <w:pPr>
        <w:ind w:left="6490" w:hanging="360"/>
      </w:pPr>
    </w:lvl>
    <w:lvl w:ilvl="8" w:tplc="0809001B" w:tentative="1">
      <w:start w:val="1"/>
      <w:numFmt w:val="lowerRoman"/>
      <w:lvlText w:val="%9."/>
      <w:lvlJc w:val="right"/>
      <w:pPr>
        <w:ind w:left="7210" w:hanging="180"/>
      </w:pPr>
    </w:lvl>
  </w:abstractNum>
  <w:abstractNum w:abstractNumId="5" w15:restartNumberingAfterBreak="0">
    <w:nsid w:val="06FE7346"/>
    <w:multiLevelType w:val="hybridMultilevel"/>
    <w:tmpl w:val="4FE2FC3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980228F"/>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A9D51AA"/>
    <w:multiLevelType w:val="hybridMultilevel"/>
    <w:tmpl w:val="5EFC629A"/>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D314430"/>
    <w:multiLevelType w:val="hybridMultilevel"/>
    <w:tmpl w:val="54F832A4"/>
    <w:lvl w:ilvl="0" w:tplc="1DAE1B1E">
      <w:start w:val="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31E22E4"/>
    <w:multiLevelType w:val="hybridMultilevel"/>
    <w:tmpl w:val="791452F6"/>
    <w:lvl w:ilvl="0" w:tplc="39665E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5B57727"/>
    <w:multiLevelType w:val="hybridMultilevel"/>
    <w:tmpl w:val="DE5025BA"/>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2"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7677D73"/>
    <w:multiLevelType w:val="hybridMultilevel"/>
    <w:tmpl w:val="6876FD34"/>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24" w15:restartNumberingAfterBreak="0">
    <w:nsid w:val="18005DE6"/>
    <w:multiLevelType w:val="hybridMultilevel"/>
    <w:tmpl w:val="767279F0"/>
    <w:lvl w:ilvl="0" w:tplc="0CBE3F72">
      <w:start w:val="14"/>
      <w:numFmt w:val="decimal"/>
      <w:lvlText w:val="%1."/>
      <w:lvlJc w:val="left"/>
      <w:pPr>
        <w:ind w:left="36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84F4C89"/>
    <w:multiLevelType w:val="hybridMultilevel"/>
    <w:tmpl w:val="F334C31C"/>
    <w:lvl w:ilvl="0" w:tplc="842AC954">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8EE0B15"/>
    <w:multiLevelType w:val="hybridMultilevel"/>
    <w:tmpl w:val="C046D6DC"/>
    <w:lvl w:ilvl="0" w:tplc="9110A2D0">
      <w:start w:val="4"/>
      <w:numFmt w:val="decimal"/>
      <w:lvlText w:val="%1."/>
      <w:lvlJc w:val="left"/>
      <w:pPr>
        <w:ind w:left="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441" w:hanging="360"/>
      </w:pPr>
    </w:lvl>
    <w:lvl w:ilvl="2" w:tplc="0809001B" w:tentative="1">
      <w:start w:val="1"/>
      <w:numFmt w:val="lowerRoman"/>
      <w:lvlText w:val="%3."/>
      <w:lvlJc w:val="right"/>
      <w:pPr>
        <w:ind w:left="2161" w:hanging="180"/>
      </w:pPr>
    </w:lvl>
    <w:lvl w:ilvl="3" w:tplc="0809000F" w:tentative="1">
      <w:start w:val="1"/>
      <w:numFmt w:val="decimal"/>
      <w:lvlText w:val="%4."/>
      <w:lvlJc w:val="left"/>
      <w:pPr>
        <w:ind w:left="2881" w:hanging="360"/>
      </w:pPr>
    </w:lvl>
    <w:lvl w:ilvl="4" w:tplc="08090019" w:tentative="1">
      <w:start w:val="1"/>
      <w:numFmt w:val="lowerLetter"/>
      <w:lvlText w:val="%5."/>
      <w:lvlJc w:val="left"/>
      <w:pPr>
        <w:ind w:left="3601" w:hanging="360"/>
      </w:pPr>
    </w:lvl>
    <w:lvl w:ilvl="5" w:tplc="0809001B" w:tentative="1">
      <w:start w:val="1"/>
      <w:numFmt w:val="lowerRoman"/>
      <w:lvlText w:val="%6."/>
      <w:lvlJc w:val="right"/>
      <w:pPr>
        <w:ind w:left="4321" w:hanging="180"/>
      </w:pPr>
    </w:lvl>
    <w:lvl w:ilvl="6" w:tplc="0809000F" w:tentative="1">
      <w:start w:val="1"/>
      <w:numFmt w:val="decimal"/>
      <w:lvlText w:val="%7."/>
      <w:lvlJc w:val="left"/>
      <w:pPr>
        <w:ind w:left="5041" w:hanging="360"/>
      </w:pPr>
    </w:lvl>
    <w:lvl w:ilvl="7" w:tplc="08090019" w:tentative="1">
      <w:start w:val="1"/>
      <w:numFmt w:val="lowerLetter"/>
      <w:lvlText w:val="%8."/>
      <w:lvlJc w:val="left"/>
      <w:pPr>
        <w:ind w:left="5761" w:hanging="360"/>
      </w:pPr>
    </w:lvl>
    <w:lvl w:ilvl="8" w:tplc="0809001B" w:tentative="1">
      <w:start w:val="1"/>
      <w:numFmt w:val="lowerRoman"/>
      <w:lvlText w:val="%9."/>
      <w:lvlJc w:val="right"/>
      <w:pPr>
        <w:ind w:left="6481" w:hanging="180"/>
      </w:pPr>
    </w:lvl>
  </w:abstractNum>
  <w:abstractNum w:abstractNumId="27" w15:restartNumberingAfterBreak="0">
    <w:nsid w:val="1A946766"/>
    <w:multiLevelType w:val="hybridMultilevel"/>
    <w:tmpl w:val="8500D2B0"/>
    <w:lvl w:ilvl="0" w:tplc="C0B2EDF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F12268D"/>
    <w:multiLevelType w:val="hybridMultilevel"/>
    <w:tmpl w:val="BBC87020"/>
    <w:lvl w:ilvl="0" w:tplc="B8C03FC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F357E8F"/>
    <w:multiLevelType w:val="hybridMultilevel"/>
    <w:tmpl w:val="083EB3FE"/>
    <w:lvl w:ilvl="0" w:tplc="9B6E6B6A">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75E0585"/>
    <w:multiLevelType w:val="hybridMultilevel"/>
    <w:tmpl w:val="DDB63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7F17AA2"/>
    <w:multiLevelType w:val="hybridMultilevel"/>
    <w:tmpl w:val="DDC21724"/>
    <w:lvl w:ilvl="0" w:tplc="01F6A0A4">
      <w:start w:val="12"/>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43"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B922DDE"/>
    <w:multiLevelType w:val="hybridMultilevel"/>
    <w:tmpl w:val="C17408A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E05382B"/>
    <w:multiLevelType w:val="hybridMultilevel"/>
    <w:tmpl w:val="60F4F308"/>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3AA9217E"/>
    <w:multiLevelType w:val="hybridMultilevel"/>
    <w:tmpl w:val="24C62318"/>
    <w:lvl w:ilvl="0" w:tplc="CA06C78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F5A200F"/>
    <w:multiLevelType w:val="multilevel"/>
    <w:tmpl w:val="5F4EC1C8"/>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4271207E"/>
    <w:multiLevelType w:val="hybridMultilevel"/>
    <w:tmpl w:val="6DEEB53A"/>
    <w:lvl w:ilvl="0" w:tplc="EDFA2526">
      <w:start w:val="27"/>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436D7397"/>
    <w:multiLevelType w:val="hybridMultilevel"/>
    <w:tmpl w:val="834EB2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44DA13A0"/>
    <w:multiLevelType w:val="hybridMultilevel"/>
    <w:tmpl w:val="0B425DCE"/>
    <w:lvl w:ilvl="0" w:tplc="405EDE28">
      <w:start w:val="2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460F681C"/>
    <w:multiLevelType w:val="hybridMultilevel"/>
    <w:tmpl w:val="B31CAFC2"/>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4BD44866"/>
    <w:multiLevelType w:val="hybridMultilevel"/>
    <w:tmpl w:val="B57CF0CC"/>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4C564974"/>
    <w:multiLevelType w:val="hybridMultilevel"/>
    <w:tmpl w:val="6A526208"/>
    <w:lvl w:ilvl="0" w:tplc="6ABC1708">
      <w:start w:val="3"/>
      <w:numFmt w:val="decimal"/>
      <w:lvlText w:val="%1."/>
      <w:lvlJc w:val="left"/>
      <w:pPr>
        <w:ind w:left="360" w:hanging="360"/>
      </w:pPr>
      <w:rPr>
        <w:rFonts w:hint="default"/>
      </w:rPr>
    </w:lvl>
    <w:lvl w:ilvl="1" w:tplc="08090019" w:tentative="1">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64"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4D323550"/>
    <w:multiLevelType w:val="hybridMultilevel"/>
    <w:tmpl w:val="D8D4BDA6"/>
    <w:lvl w:ilvl="0" w:tplc="01F6A0A4">
      <w:start w:val="12"/>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66"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52F661DF"/>
    <w:multiLevelType w:val="hybridMultilevel"/>
    <w:tmpl w:val="71E0FDD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56704D01"/>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58A16BD0"/>
    <w:multiLevelType w:val="hybridMultilevel"/>
    <w:tmpl w:val="7344845E"/>
    <w:lvl w:ilvl="0" w:tplc="C16A9B28">
      <w:start w:val="1"/>
      <w:numFmt w:val="decimal"/>
      <w:pStyle w:val="ListParagraph"/>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5CF15404"/>
    <w:multiLevelType w:val="hybridMultilevel"/>
    <w:tmpl w:val="B5FADBA2"/>
    <w:lvl w:ilvl="0" w:tplc="66B80A40">
      <w:start w:val="1"/>
      <w:numFmt w:val="bullet"/>
      <w:lvlText w:val=""/>
      <w:lvlJc w:val="left"/>
      <w:pPr>
        <w:ind w:left="720" w:hanging="360"/>
      </w:pPr>
      <w:rPr>
        <w:rFonts w:ascii="Symbol" w:hAnsi="Symbol" w:hint="default"/>
      </w:rPr>
    </w:lvl>
    <w:lvl w:ilvl="1" w:tplc="A6988588">
      <w:start w:val="1"/>
      <w:numFmt w:val="bullet"/>
      <w:lvlText w:val="o"/>
      <w:lvlJc w:val="left"/>
      <w:pPr>
        <w:ind w:left="1440" w:hanging="360"/>
      </w:pPr>
      <w:rPr>
        <w:rFonts w:ascii="Courier New" w:hAnsi="Courier New" w:hint="default"/>
      </w:rPr>
    </w:lvl>
    <w:lvl w:ilvl="2" w:tplc="5518D866">
      <w:start w:val="1"/>
      <w:numFmt w:val="bullet"/>
      <w:lvlText w:val=""/>
      <w:lvlJc w:val="left"/>
      <w:pPr>
        <w:ind w:left="2160" w:hanging="360"/>
      </w:pPr>
      <w:rPr>
        <w:rFonts w:ascii="Wingdings" w:hAnsi="Wingdings" w:hint="default"/>
      </w:rPr>
    </w:lvl>
    <w:lvl w:ilvl="3" w:tplc="67A0D5C4">
      <w:start w:val="1"/>
      <w:numFmt w:val="bullet"/>
      <w:lvlText w:val=""/>
      <w:lvlJc w:val="left"/>
      <w:pPr>
        <w:ind w:left="2880" w:hanging="360"/>
      </w:pPr>
      <w:rPr>
        <w:rFonts w:ascii="Symbol" w:hAnsi="Symbol" w:hint="default"/>
      </w:rPr>
    </w:lvl>
    <w:lvl w:ilvl="4" w:tplc="427AC664">
      <w:start w:val="1"/>
      <w:numFmt w:val="bullet"/>
      <w:lvlText w:val="o"/>
      <w:lvlJc w:val="left"/>
      <w:pPr>
        <w:ind w:left="3600" w:hanging="360"/>
      </w:pPr>
      <w:rPr>
        <w:rFonts w:ascii="Courier New" w:hAnsi="Courier New" w:hint="default"/>
      </w:rPr>
    </w:lvl>
    <w:lvl w:ilvl="5" w:tplc="6F74306E">
      <w:start w:val="1"/>
      <w:numFmt w:val="bullet"/>
      <w:lvlText w:val=""/>
      <w:lvlJc w:val="left"/>
      <w:pPr>
        <w:ind w:left="4320" w:hanging="360"/>
      </w:pPr>
      <w:rPr>
        <w:rFonts w:ascii="Wingdings" w:hAnsi="Wingdings" w:hint="default"/>
      </w:rPr>
    </w:lvl>
    <w:lvl w:ilvl="6" w:tplc="5ABC6E6A">
      <w:start w:val="1"/>
      <w:numFmt w:val="bullet"/>
      <w:lvlText w:val=""/>
      <w:lvlJc w:val="left"/>
      <w:pPr>
        <w:ind w:left="5040" w:hanging="360"/>
      </w:pPr>
      <w:rPr>
        <w:rFonts w:ascii="Symbol" w:hAnsi="Symbol" w:hint="default"/>
      </w:rPr>
    </w:lvl>
    <w:lvl w:ilvl="7" w:tplc="62722392">
      <w:start w:val="1"/>
      <w:numFmt w:val="bullet"/>
      <w:lvlText w:val="o"/>
      <w:lvlJc w:val="left"/>
      <w:pPr>
        <w:ind w:left="5760" w:hanging="360"/>
      </w:pPr>
      <w:rPr>
        <w:rFonts w:ascii="Courier New" w:hAnsi="Courier New" w:hint="default"/>
      </w:rPr>
    </w:lvl>
    <w:lvl w:ilvl="8" w:tplc="DC6A74AE">
      <w:start w:val="1"/>
      <w:numFmt w:val="bullet"/>
      <w:lvlText w:val=""/>
      <w:lvlJc w:val="left"/>
      <w:pPr>
        <w:ind w:left="6480" w:hanging="360"/>
      </w:pPr>
      <w:rPr>
        <w:rFonts w:ascii="Wingdings" w:hAnsi="Wingdings" w:hint="default"/>
      </w:rPr>
    </w:lvl>
  </w:abstractNum>
  <w:abstractNum w:abstractNumId="77"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643647FC"/>
    <w:multiLevelType w:val="hybridMultilevel"/>
    <w:tmpl w:val="B5A40018"/>
    <w:lvl w:ilvl="0" w:tplc="08090001">
      <w:start w:val="1"/>
      <w:numFmt w:val="bullet"/>
      <w:lvlText w:val=""/>
      <w:lvlJc w:val="left"/>
      <w:pPr>
        <w:ind w:left="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80"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668D054E"/>
    <w:multiLevelType w:val="hybridMultilevel"/>
    <w:tmpl w:val="8206B428"/>
    <w:lvl w:ilvl="0" w:tplc="1A963FBA">
      <w:start w:val="18"/>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678948F1"/>
    <w:multiLevelType w:val="hybridMultilevel"/>
    <w:tmpl w:val="0B3430A2"/>
    <w:lvl w:ilvl="0" w:tplc="ADF082D8">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7AF6653"/>
    <w:multiLevelType w:val="hybridMultilevel"/>
    <w:tmpl w:val="AE50DD60"/>
    <w:lvl w:ilvl="0" w:tplc="F65A61FE">
      <w:start w:val="1"/>
      <w:numFmt w:val="decimal"/>
      <w:lvlText w:val="%1."/>
      <w:lvlJc w:val="left"/>
      <w:pPr>
        <w:ind w:left="0"/>
      </w:pPr>
      <w:rPr>
        <w:rFonts w:ascii="Calibri" w:eastAsia="Calibri" w:hAnsi="Calibri" w:cs="Calibri" w:hint="default"/>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8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5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2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29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37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1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58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69F52ED7"/>
    <w:multiLevelType w:val="hybridMultilevel"/>
    <w:tmpl w:val="A3BA842C"/>
    <w:lvl w:ilvl="0" w:tplc="6ABC1708">
      <w:start w:val="3"/>
      <w:numFmt w:val="decimal"/>
      <w:lvlText w:val="%1."/>
      <w:lvlJc w:val="left"/>
      <w:pPr>
        <w:ind w:left="360" w:hanging="360"/>
      </w:pPr>
      <w:rPr>
        <w:rFonts w:hint="default"/>
      </w:rPr>
    </w:lvl>
    <w:lvl w:ilvl="1" w:tplc="08090019">
      <w:start w:val="1"/>
      <w:numFmt w:val="lowerLetter"/>
      <w:lvlText w:val="%2."/>
      <w:lvlJc w:val="left"/>
      <w:pPr>
        <w:ind w:left="717" w:hanging="360"/>
      </w:pPr>
    </w:lvl>
    <w:lvl w:ilvl="2" w:tplc="0809001B" w:tentative="1">
      <w:start w:val="1"/>
      <w:numFmt w:val="lowerRoman"/>
      <w:lvlText w:val="%3."/>
      <w:lvlJc w:val="right"/>
      <w:pPr>
        <w:ind w:left="1437" w:hanging="180"/>
      </w:pPr>
    </w:lvl>
    <w:lvl w:ilvl="3" w:tplc="0809000F" w:tentative="1">
      <w:start w:val="1"/>
      <w:numFmt w:val="decimal"/>
      <w:lvlText w:val="%4."/>
      <w:lvlJc w:val="left"/>
      <w:pPr>
        <w:ind w:left="2157" w:hanging="360"/>
      </w:pPr>
    </w:lvl>
    <w:lvl w:ilvl="4" w:tplc="08090019" w:tentative="1">
      <w:start w:val="1"/>
      <w:numFmt w:val="lowerLetter"/>
      <w:lvlText w:val="%5."/>
      <w:lvlJc w:val="left"/>
      <w:pPr>
        <w:ind w:left="2877" w:hanging="360"/>
      </w:pPr>
    </w:lvl>
    <w:lvl w:ilvl="5" w:tplc="0809001B" w:tentative="1">
      <w:start w:val="1"/>
      <w:numFmt w:val="lowerRoman"/>
      <w:lvlText w:val="%6."/>
      <w:lvlJc w:val="right"/>
      <w:pPr>
        <w:ind w:left="3597" w:hanging="180"/>
      </w:pPr>
    </w:lvl>
    <w:lvl w:ilvl="6" w:tplc="0809000F" w:tentative="1">
      <w:start w:val="1"/>
      <w:numFmt w:val="decimal"/>
      <w:lvlText w:val="%7."/>
      <w:lvlJc w:val="left"/>
      <w:pPr>
        <w:ind w:left="4317" w:hanging="360"/>
      </w:pPr>
    </w:lvl>
    <w:lvl w:ilvl="7" w:tplc="08090019" w:tentative="1">
      <w:start w:val="1"/>
      <w:numFmt w:val="lowerLetter"/>
      <w:lvlText w:val="%8."/>
      <w:lvlJc w:val="left"/>
      <w:pPr>
        <w:ind w:left="5037" w:hanging="360"/>
      </w:pPr>
    </w:lvl>
    <w:lvl w:ilvl="8" w:tplc="0809001B" w:tentative="1">
      <w:start w:val="1"/>
      <w:numFmt w:val="lowerRoman"/>
      <w:lvlText w:val="%9."/>
      <w:lvlJc w:val="right"/>
      <w:pPr>
        <w:ind w:left="5757" w:hanging="180"/>
      </w:pPr>
    </w:lvl>
  </w:abstractNum>
  <w:abstractNum w:abstractNumId="88" w15:restartNumberingAfterBreak="0">
    <w:nsid w:val="6A4651A3"/>
    <w:multiLevelType w:val="hybridMultilevel"/>
    <w:tmpl w:val="FE04A074"/>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6DF22892"/>
    <w:multiLevelType w:val="hybridMultilevel"/>
    <w:tmpl w:val="401AABBE"/>
    <w:lvl w:ilvl="0" w:tplc="11F89660">
      <w:start w:val="1"/>
      <w:numFmt w:val="decimal"/>
      <w:lvlText w:val="%1."/>
      <w:lvlJc w:val="left"/>
      <w:pPr>
        <w:ind w:left="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9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16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3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0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38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45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2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59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6E550E6A"/>
    <w:multiLevelType w:val="hybridMultilevel"/>
    <w:tmpl w:val="5A5620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0110B1D"/>
    <w:multiLevelType w:val="hybridMultilevel"/>
    <w:tmpl w:val="3688832C"/>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94" w15:restartNumberingAfterBreak="0">
    <w:nsid w:val="712B5E7F"/>
    <w:multiLevelType w:val="hybridMultilevel"/>
    <w:tmpl w:val="6DEEB53A"/>
    <w:lvl w:ilvl="0" w:tplc="EDFA2526">
      <w:start w:val="27"/>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72F875A5"/>
    <w:multiLevelType w:val="hybridMultilevel"/>
    <w:tmpl w:val="EC74DA46"/>
    <w:lvl w:ilvl="0" w:tplc="0CBE3F72">
      <w:start w:val="14"/>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75A05DDD"/>
    <w:multiLevelType w:val="multilevel"/>
    <w:tmpl w:val="3BC2031E"/>
    <w:lvl w:ilvl="0">
      <w:start w:val="1"/>
      <w:numFmt w:val="decimal"/>
      <w:lvlText w:val="%1."/>
      <w:lvlJc w:val="left"/>
      <w:pPr>
        <w:ind w:left="360" w:hanging="360"/>
      </w:pPr>
      <w:rPr>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76C07007"/>
    <w:multiLevelType w:val="hybridMultilevel"/>
    <w:tmpl w:val="002AB500"/>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104"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788F4D0D"/>
    <w:multiLevelType w:val="hybridMultilevel"/>
    <w:tmpl w:val="F4FC22A4"/>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7ABA736D"/>
    <w:multiLevelType w:val="hybridMultilevel"/>
    <w:tmpl w:val="F50425EA"/>
    <w:lvl w:ilvl="0" w:tplc="F65A61FE">
      <w:start w:val="1"/>
      <w:numFmt w:val="decimal"/>
      <w:lvlText w:val="%1."/>
      <w:lvlJc w:val="left"/>
      <w:pPr>
        <w:ind w:left="361" w:firstLine="0"/>
      </w:pPr>
      <w:rPr>
        <w:rFonts w:ascii="Calibri" w:eastAsia="Calibri" w:hAnsi="Calibri" w:cs="Calibri" w:hint="default"/>
        <w:b w:val="0"/>
        <w:i w:val="0"/>
        <w:strike w:val="0"/>
        <w:dstrike w:val="0"/>
        <w:color w:val="000000"/>
        <w:sz w:val="22"/>
        <w:szCs w:val="22"/>
        <w:u w:val="none" w:color="000000"/>
        <w:vertAlign w:val="baseline"/>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BA94E46"/>
    <w:multiLevelType w:val="hybridMultilevel"/>
    <w:tmpl w:val="0E926160"/>
    <w:lvl w:ilvl="0" w:tplc="0968589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C6B7530"/>
    <w:multiLevelType w:val="hybridMultilevel"/>
    <w:tmpl w:val="A95818D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76"/>
  </w:num>
  <w:num w:numId="2">
    <w:abstractNumId w:val="6"/>
  </w:num>
  <w:num w:numId="3">
    <w:abstractNumId w:val="18"/>
  </w:num>
  <w:num w:numId="4">
    <w:abstractNumId w:val="41"/>
  </w:num>
  <w:num w:numId="5">
    <w:abstractNumId w:val="27"/>
  </w:num>
  <w:num w:numId="6">
    <w:abstractNumId w:val="34"/>
  </w:num>
  <w:num w:numId="7">
    <w:abstractNumId w:val="15"/>
  </w:num>
  <w:num w:numId="8">
    <w:abstractNumId w:val="22"/>
  </w:num>
  <w:num w:numId="9">
    <w:abstractNumId w:val="80"/>
  </w:num>
  <w:num w:numId="10">
    <w:abstractNumId w:val="83"/>
  </w:num>
  <w:num w:numId="11">
    <w:abstractNumId w:val="66"/>
  </w:num>
  <w:num w:numId="12">
    <w:abstractNumId w:val="58"/>
  </w:num>
  <w:num w:numId="13">
    <w:abstractNumId w:val="54"/>
  </w:num>
  <w:num w:numId="14">
    <w:abstractNumId w:val="108"/>
  </w:num>
  <w:num w:numId="15">
    <w:abstractNumId w:val="100"/>
  </w:num>
  <w:num w:numId="16">
    <w:abstractNumId w:val="64"/>
  </w:num>
  <w:num w:numId="17">
    <w:abstractNumId w:val="91"/>
  </w:num>
  <w:num w:numId="18">
    <w:abstractNumId w:val="31"/>
  </w:num>
  <w:num w:numId="19">
    <w:abstractNumId w:val="101"/>
  </w:num>
  <w:num w:numId="20">
    <w:abstractNumId w:val="37"/>
  </w:num>
  <w:num w:numId="21">
    <w:abstractNumId w:val="96"/>
  </w:num>
  <w:num w:numId="22">
    <w:abstractNumId w:val="61"/>
  </w:num>
  <w:num w:numId="23">
    <w:abstractNumId w:val="74"/>
  </w:num>
  <w:num w:numId="24">
    <w:abstractNumId w:val="55"/>
  </w:num>
  <w:num w:numId="25">
    <w:abstractNumId w:val="95"/>
  </w:num>
  <w:num w:numId="26">
    <w:abstractNumId w:val="57"/>
  </w:num>
  <w:num w:numId="27">
    <w:abstractNumId w:val="33"/>
  </w:num>
  <w:num w:numId="28">
    <w:abstractNumId w:val="43"/>
  </w:num>
  <w:num w:numId="29">
    <w:abstractNumId w:val="2"/>
  </w:num>
  <w:num w:numId="30">
    <w:abstractNumId w:val="77"/>
  </w:num>
  <w:num w:numId="31">
    <w:abstractNumId w:val="36"/>
  </w:num>
  <w:num w:numId="32">
    <w:abstractNumId w:val="9"/>
  </w:num>
  <w:num w:numId="33">
    <w:abstractNumId w:val="69"/>
  </w:num>
  <w:num w:numId="34">
    <w:abstractNumId w:val="19"/>
  </w:num>
  <w:num w:numId="35">
    <w:abstractNumId w:val="81"/>
  </w:num>
  <w:num w:numId="36">
    <w:abstractNumId w:val="70"/>
  </w:num>
  <w:num w:numId="37">
    <w:abstractNumId w:val="20"/>
  </w:num>
  <w:num w:numId="38">
    <w:abstractNumId w:val="82"/>
  </w:num>
  <w:num w:numId="39">
    <w:abstractNumId w:val="102"/>
  </w:num>
  <w:num w:numId="40">
    <w:abstractNumId w:val="28"/>
  </w:num>
  <w:num w:numId="41">
    <w:abstractNumId w:val="89"/>
  </w:num>
  <w:num w:numId="42">
    <w:abstractNumId w:val="47"/>
  </w:num>
  <w:num w:numId="43">
    <w:abstractNumId w:val="78"/>
  </w:num>
  <w:num w:numId="44">
    <w:abstractNumId w:val="45"/>
  </w:num>
  <w:num w:numId="45">
    <w:abstractNumId w:val="12"/>
  </w:num>
  <w:num w:numId="46">
    <w:abstractNumId w:val="49"/>
  </w:num>
  <w:num w:numId="47">
    <w:abstractNumId w:val="30"/>
  </w:num>
  <w:num w:numId="48">
    <w:abstractNumId w:val="60"/>
  </w:num>
  <w:num w:numId="49">
    <w:abstractNumId w:val="104"/>
  </w:num>
  <w:num w:numId="50">
    <w:abstractNumId w:val="0"/>
  </w:num>
  <w:num w:numId="51">
    <w:abstractNumId w:val="11"/>
  </w:num>
  <w:num w:numId="52">
    <w:abstractNumId w:val="98"/>
  </w:num>
  <w:num w:numId="53">
    <w:abstractNumId w:val="39"/>
  </w:num>
  <w:num w:numId="54">
    <w:abstractNumId w:val="53"/>
  </w:num>
  <w:num w:numId="55">
    <w:abstractNumId w:val="51"/>
  </w:num>
  <w:num w:numId="56">
    <w:abstractNumId w:val="38"/>
  </w:num>
  <w:num w:numId="57">
    <w:abstractNumId w:val="68"/>
  </w:num>
  <w:num w:numId="58">
    <w:abstractNumId w:val="16"/>
  </w:num>
  <w:num w:numId="59">
    <w:abstractNumId w:val="3"/>
  </w:num>
  <w:num w:numId="60">
    <w:abstractNumId w:val="35"/>
  </w:num>
  <w:num w:numId="61">
    <w:abstractNumId w:val="67"/>
  </w:num>
  <w:num w:numId="62">
    <w:abstractNumId w:val="7"/>
  </w:num>
  <w:num w:numId="63">
    <w:abstractNumId w:val="105"/>
  </w:num>
  <w:num w:numId="64">
    <w:abstractNumId w:val="88"/>
  </w:num>
  <w:num w:numId="65">
    <w:abstractNumId w:val="1"/>
  </w:num>
  <w:num w:numId="66">
    <w:abstractNumId w:val="14"/>
  </w:num>
  <w:num w:numId="67">
    <w:abstractNumId w:val="75"/>
  </w:num>
  <w:num w:numId="68">
    <w:abstractNumId w:val="29"/>
  </w:num>
  <w:num w:numId="69">
    <w:abstractNumId w:val="13"/>
  </w:num>
  <w:num w:numId="70">
    <w:abstractNumId w:val="48"/>
  </w:num>
  <w:num w:numId="71">
    <w:abstractNumId w:val="90"/>
  </w:num>
  <w:num w:numId="72">
    <w:abstractNumId w:val="99"/>
  </w:num>
  <w:num w:numId="73">
    <w:abstractNumId w:val="94"/>
  </w:num>
  <w:num w:numId="74">
    <w:abstractNumId w:val="86"/>
  </w:num>
  <w:num w:numId="75">
    <w:abstractNumId w:val="103"/>
  </w:num>
  <w:num w:numId="76">
    <w:abstractNumId w:val="93"/>
  </w:num>
  <w:num w:numId="77">
    <w:abstractNumId w:val="92"/>
  </w:num>
  <w:num w:numId="78">
    <w:abstractNumId w:val="87"/>
  </w:num>
  <w:num w:numId="79">
    <w:abstractNumId w:val="63"/>
  </w:num>
  <w:num w:numId="80">
    <w:abstractNumId w:val="17"/>
  </w:num>
  <w:num w:numId="81">
    <w:abstractNumId w:val="62"/>
  </w:num>
  <w:num w:numId="82">
    <w:abstractNumId w:val="50"/>
  </w:num>
  <w:num w:numId="83">
    <w:abstractNumId w:val="10"/>
  </w:num>
  <w:num w:numId="84">
    <w:abstractNumId w:val="25"/>
  </w:num>
  <w:num w:numId="85">
    <w:abstractNumId w:val="84"/>
  </w:num>
  <w:num w:numId="86">
    <w:abstractNumId w:val="56"/>
  </w:num>
  <w:num w:numId="87">
    <w:abstractNumId w:val="44"/>
  </w:num>
  <w:num w:numId="88">
    <w:abstractNumId w:val="32"/>
  </w:num>
  <w:num w:numId="89">
    <w:abstractNumId w:val="46"/>
  </w:num>
  <w:num w:numId="90">
    <w:abstractNumId w:val="5"/>
  </w:num>
  <w:num w:numId="91">
    <w:abstractNumId w:val="59"/>
  </w:num>
  <w:num w:numId="92">
    <w:abstractNumId w:val="24"/>
  </w:num>
  <w:num w:numId="93">
    <w:abstractNumId w:val="97"/>
  </w:num>
  <w:num w:numId="94">
    <w:abstractNumId w:val="107"/>
  </w:num>
  <w:num w:numId="95">
    <w:abstractNumId w:val="52"/>
  </w:num>
  <w:num w:numId="96">
    <w:abstractNumId w:val="72"/>
  </w:num>
  <w:num w:numId="97">
    <w:abstractNumId w:val="42"/>
  </w:num>
  <w:num w:numId="98">
    <w:abstractNumId w:val="23"/>
  </w:num>
  <w:num w:numId="99">
    <w:abstractNumId w:val="65"/>
  </w:num>
  <w:num w:numId="100">
    <w:abstractNumId w:val="79"/>
  </w:num>
  <w:num w:numId="101">
    <w:abstractNumId w:val="4"/>
  </w:num>
  <w:num w:numId="102">
    <w:abstractNumId w:val="85"/>
  </w:num>
  <w:num w:numId="103">
    <w:abstractNumId w:val="106"/>
  </w:num>
  <w:num w:numId="104">
    <w:abstractNumId w:val="8"/>
  </w:num>
  <w:num w:numId="105">
    <w:abstractNumId w:val="73"/>
  </w:num>
  <w:num w:numId="106">
    <w:abstractNumId w:val="73"/>
  </w:num>
  <w:num w:numId="107">
    <w:abstractNumId w:val="73"/>
  </w:num>
  <w:num w:numId="108">
    <w:abstractNumId w:val="73"/>
  </w:num>
  <w:num w:numId="109">
    <w:abstractNumId w:val="73"/>
  </w:num>
  <w:num w:numId="110">
    <w:abstractNumId w:val="73"/>
  </w:num>
  <w:num w:numId="111">
    <w:abstractNumId w:val="73"/>
  </w:num>
  <w:num w:numId="112">
    <w:abstractNumId w:val="73"/>
  </w:num>
  <w:num w:numId="113">
    <w:abstractNumId w:val="73"/>
    <w:lvlOverride w:ilvl="0">
      <w:startOverride w:val="1"/>
    </w:lvlOverride>
  </w:num>
  <w:num w:numId="114">
    <w:abstractNumId w:val="73"/>
  </w:num>
  <w:num w:numId="115">
    <w:abstractNumId w:val="73"/>
  </w:num>
  <w:num w:numId="116">
    <w:abstractNumId w:val="73"/>
  </w:num>
  <w:num w:numId="117">
    <w:abstractNumId w:val="73"/>
  </w:num>
  <w:num w:numId="118">
    <w:abstractNumId w:val="73"/>
  </w:num>
  <w:num w:numId="119">
    <w:abstractNumId w:val="73"/>
  </w:num>
  <w:num w:numId="120">
    <w:abstractNumId w:val="73"/>
  </w:num>
  <w:num w:numId="121">
    <w:abstractNumId w:val="73"/>
  </w:num>
  <w:num w:numId="122">
    <w:abstractNumId w:val="73"/>
  </w:num>
  <w:num w:numId="123">
    <w:abstractNumId w:val="73"/>
  </w:num>
  <w:num w:numId="124">
    <w:abstractNumId w:val="73"/>
    <w:lvlOverride w:ilvl="0">
      <w:startOverride w:val="1"/>
    </w:lvlOverride>
  </w:num>
  <w:num w:numId="125">
    <w:abstractNumId w:val="73"/>
  </w:num>
  <w:num w:numId="126">
    <w:abstractNumId w:val="73"/>
  </w:num>
  <w:num w:numId="127">
    <w:abstractNumId w:val="73"/>
  </w:num>
  <w:num w:numId="128">
    <w:abstractNumId w:val="73"/>
  </w:num>
  <w:num w:numId="129">
    <w:abstractNumId w:val="73"/>
  </w:num>
  <w:num w:numId="130">
    <w:abstractNumId w:val="73"/>
  </w:num>
  <w:num w:numId="131">
    <w:abstractNumId w:val="73"/>
  </w:num>
  <w:num w:numId="132">
    <w:abstractNumId w:val="73"/>
    <w:lvlOverride w:ilvl="0">
      <w:startOverride w:val="1"/>
    </w:lvlOverride>
  </w:num>
  <w:num w:numId="133">
    <w:abstractNumId w:val="73"/>
  </w:num>
  <w:num w:numId="134">
    <w:abstractNumId w:val="73"/>
  </w:num>
  <w:num w:numId="135">
    <w:abstractNumId w:val="73"/>
  </w:num>
  <w:num w:numId="136">
    <w:abstractNumId w:val="73"/>
  </w:num>
  <w:num w:numId="137">
    <w:abstractNumId w:val="73"/>
  </w:num>
  <w:num w:numId="138">
    <w:abstractNumId w:val="73"/>
  </w:num>
  <w:num w:numId="139">
    <w:abstractNumId w:val="73"/>
  </w:num>
  <w:num w:numId="140">
    <w:abstractNumId w:val="73"/>
  </w:num>
  <w:num w:numId="141">
    <w:abstractNumId w:val="73"/>
  </w:num>
  <w:num w:numId="142">
    <w:abstractNumId w:val="73"/>
  </w:num>
  <w:num w:numId="143">
    <w:abstractNumId w:val="73"/>
  </w:num>
  <w:num w:numId="144">
    <w:abstractNumId w:val="73"/>
    <w:lvlOverride w:ilvl="0">
      <w:startOverride w:val="1"/>
    </w:lvlOverride>
  </w:num>
  <w:num w:numId="145">
    <w:abstractNumId w:val="73"/>
  </w:num>
  <w:num w:numId="146">
    <w:abstractNumId w:val="73"/>
  </w:num>
  <w:num w:numId="147">
    <w:abstractNumId w:val="73"/>
  </w:num>
  <w:num w:numId="148">
    <w:abstractNumId w:val="73"/>
  </w:num>
  <w:num w:numId="149">
    <w:abstractNumId w:val="73"/>
  </w:num>
  <w:num w:numId="150">
    <w:abstractNumId w:val="73"/>
  </w:num>
  <w:num w:numId="151">
    <w:abstractNumId w:val="73"/>
  </w:num>
  <w:num w:numId="152">
    <w:abstractNumId w:val="73"/>
    <w:lvlOverride w:ilvl="0">
      <w:startOverride w:val="1"/>
    </w:lvlOverride>
  </w:num>
  <w:num w:numId="153">
    <w:abstractNumId w:val="73"/>
  </w:num>
  <w:num w:numId="154">
    <w:abstractNumId w:val="73"/>
  </w:num>
  <w:num w:numId="155">
    <w:abstractNumId w:val="73"/>
  </w:num>
  <w:num w:numId="156">
    <w:abstractNumId w:val="73"/>
  </w:num>
  <w:num w:numId="157">
    <w:abstractNumId w:val="73"/>
    <w:lvlOverride w:ilvl="0">
      <w:startOverride w:val="1"/>
    </w:lvlOverride>
  </w:num>
  <w:num w:numId="158">
    <w:abstractNumId w:val="73"/>
  </w:num>
  <w:num w:numId="159">
    <w:abstractNumId w:val="73"/>
  </w:num>
  <w:num w:numId="160">
    <w:abstractNumId w:val="73"/>
  </w:num>
  <w:num w:numId="161">
    <w:abstractNumId w:val="73"/>
  </w:num>
  <w:num w:numId="162">
    <w:abstractNumId w:val="73"/>
  </w:num>
  <w:num w:numId="163">
    <w:abstractNumId w:val="73"/>
    <w:lvlOverride w:ilvl="0">
      <w:startOverride w:val="1"/>
    </w:lvlOverride>
  </w:num>
  <w:num w:numId="164">
    <w:abstractNumId w:val="73"/>
  </w:num>
  <w:num w:numId="165">
    <w:abstractNumId w:val="26"/>
  </w:num>
  <w:num w:numId="166">
    <w:abstractNumId w:val="73"/>
  </w:num>
  <w:num w:numId="167">
    <w:abstractNumId w:val="21"/>
  </w:num>
  <w:num w:numId="168">
    <w:abstractNumId w:val="73"/>
  </w:num>
  <w:num w:numId="169">
    <w:abstractNumId w:val="73"/>
  </w:num>
  <w:num w:numId="170">
    <w:abstractNumId w:val="73"/>
  </w:num>
  <w:num w:numId="171">
    <w:abstractNumId w:val="73"/>
  </w:num>
  <w:num w:numId="172">
    <w:abstractNumId w:val="73"/>
  </w:num>
  <w:num w:numId="173">
    <w:abstractNumId w:val="73"/>
  </w:num>
  <w:num w:numId="174">
    <w:abstractNumId w:val="73"/>
  </w:num>
  <w:num w:numId="175">
    <w:abstractNumId w:val="73"/>
  </w:num>
  <w:num w:numId="176">
    <w:abstractNumId w:val="73"/>
    <w:lvlOverride w:ilvl="0">
      <w:startOverride w:val="1"/>
    </w:lvlOverride>
  </w:num>
  <w:num w:numId="177">
    <w:abstractNumId w:val="73"/>
  </w:num>
  <w:num w:numId="178">
    <w:abstractNumId w:val="73"/>
  </w:num>
  <w:num w:numId="179">
    <w:abstractNumId w:val="73"/>
  </w:num>
  <w:num w:numId="180">
    <w:abstractNumId w:val="73"/>
  </w:num>
  <w:num w:numId="181">
    <w:abstractNumId w:val="73"/>
    <w:lvlOverride w:ilvl="0">
      <w:startOverride w:val="1"/>
    </w:lvlOverride>
  </w:num>
  <w:num w:numId="182">
    <w:abstractNumId w:val="73"/>
  </w:num>
  <w:num w:numId="183">
    <w:abstractNumId w:val="73"/>
  </w:num>
  <w:num w:numId="184">
    <w:abstractNumId w:val="73"/>
  </w:num>
  <w:num w:numId="185">
    <w:abstractNumId w:val="73"/>
    <w:lvlOverride w:ilvl="0">
      <w:startOverride w:val="1"/>
    </w:lvlOverride>
  </w:num>
  <w:num w:numId="186">
    <w:abstractNumId w:val="73"/>
  </w:num>
  <w:num w:numId="187">
    <w:abstractNumId w:val="73"/>
  </w:num>
  <w:num w:numId="188">
    <w:abstractNumId w:val="73"/>
  </w:num>
  <w:num w:numId="189">
    <w:abstractNumId w:val="73"/>
  </w:num>
  <w:num w:numId="190">
    <w:abstractNumId w:val="73"/>
    <w:lvlOverride w:ilvl="0">
      <w:startOverride w:val="1"/>
    </w:lvlOverride>
  </w:num>
  <w:num w:numId="191">
    <w:abstractNumId w:val="71"/>
  </w:num>
  <w:num w:numId="192">
    <w:abstractNumId w:val="40"/>
  </w:num>
  <w:num w:numId="193">
    <w:abstractNumId w:val="73"/>
  </w:num>
  <w:num w:numId="194">
    <w:abstractNumId w:val="73"/>
  </w:num>
  <w:numIdMacAtCleanup w:val="19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my Nicholson">
    <w15:presenceInfo w15:providerId="AD" w15:userId="S-1-5-21-1721254763-462695806-1538882281-36182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04255"/>
    <w:rsid w:val="00022B2D"/>
    <w:rsid w:val="00034AA9"/>
    <w:rsid w:val="000504AE"/>
    <w:rsid w:val="00083E8A"/>
    <w:rsid w:val="000A42F0"/>
    <w:rsid w:val="000C007F"/>
    <w:rsid w:val="000C4132"/>
    <w:rsid w:val="000C4F5A"/>
    <w:rsid w:val="000D3FAC"/>
    <w:rsid w:val="000D60D2"/>
    <w:rsid w:val="001154E3"/>
    <w:rsid w:val="00132227"/>
    <w:rsid w:val="00133687"/>
    <w:rsid w:val="00135487"/>
    <w:rsid w:val="00157BEE"/>
    <w:rsid w:val="00161EA3"/>
    <w:rsid w:val="001709D6"/>
    <w:rsid w:val="001732D5"/>
    <w:rsid w:val="00173686"/>
    <w:rsid w:val="00174680"/>
    <w:rsid w:val="00182FD6"/>
    <w:rsid w:val="00193E29"/>
    <w:rsid w:val="001B0D60"/>
    <w:rsid w:val="001D0E2E"/>
    <w:rsid w:val="001F5636"/>
    <w:rsid w:val="00204EF9"/>
    <w:rsid w:val="002110AC"/>
    <w:rsid w:val="00214A40"/>
    <w:rsid w:val="00217827"/>
    <w:rsid w:val="00236C6D"/>
    <w:rsid w:val="002432F1"/>
    <w:rsid w:val="0025257D"/>
    <w:rsid w:val="00274EC8"/>
    <w:rsid w:val="00290B93"/>
    <w:rsid w:val="002B55BB"/>
    <w:rsid w:val="002B798E"/>
    <w:rsid w:val="002D388E"/>
    <w:rsid w:val="00301E59"/>
    <w:rsid w:val="00302F0F"/>
    <w:rsid w:val="00332455"/>
    <w:rsid w:val="0033723A"/>
    <w:rsid w:val="00345CA7"/>
    <w:rsid w:val="00350776"/>
    <w:rsid w:val="00384F57"/>
    <w:rsid w:val="00395DAD"/>
    <w:rsid w:val="003A1D63"/>
    <w:rsid w:val="003A6034"/>
    <w:rsid w:val="003B1405"/>
    <w:rsid w:val="003C04D1"/>
    <w:rsid w:val="003E29E4"/>
    <w:rsid w:val="0041293B"/>
    <w:rsid w:val="004314E6"/>
    <w:rsid w:val="00442320"/>
    <w:rsid w:val="004427AC"/>
    <w:rsid w:val="00450FD9"/>
    <w:rsid w:val="00463CCA"/>
    <w:rsid w:val="00467C4B"/>
    <w:rsid w:val="0048223F"/>
    <w:rsid w:val="004A4377"/>
    <w:rsid w:val="004A62D9"/>
    <w:rsid w:val="004B7C7C"/>
    <w:rsid w:val="004E440A"/>
    <w:rsid w:val="00541418"/>
    <w:rsid w:val="00543002"/>
    <w:rsid w:val="00546DA8"/>
    <w:rsid w:val="00556416"/>
    <w:rsid w:val="00576DE3"/>
    <w:rsid w:val="00582454"/>
    <w:rsid w:val="00586BD9"/>
    <w:rsid w:val="00595409"/>
    <w:rsid w:val="005A3E24"/>
    <w:rsid w:val="005A5C07"/>
    <w:rsid w:val="005A6452"/>
    <w:rsid w:val="005B0084"/>
    <w:rsid w:val="005B62CC"/>
    <w:rsid w:val="005B78F4"/>
    <w:rsid w:val="005D0E75"/>
    <w:rsid w:val="005F0A1A"/>
    <w:rsid w:val="0061337B"/>
    <w:rsid w:val="00614269"/>
    <w:rsid w:val="00623224"/>
    <w:rsid w:val="00625694"/>
    <w:rsid w:val="006605DA"/>
    <w:rsid w:val="00662926"/>
    <w:rsid w:val="006737E1"/>
    <w:rsid w:val="00674D38"/>
    <w:rsid w:val="00680416"/>
    <w:rsid w:val="006B593D"/>
    <w:rsid w:val="006D0142"/>
    <w:rsid w:val="006D6486"/>
    <w:rsid w:val="006F4654"/>
    <w:rsid w:val="006F722C"/>
    <w:rsid w:val="0070549F"/>
    <w:rsid w:val="00720778"/>
    <w:rsid w:val="00726A66"/>
    <w:rsid w:val="00733752"/>
    <w:rsid w:val="0073759F"/>
    <w:rsid w:val="00746A1E"/>
    <w:rsid w:val="007A113C"/>
    <w:rsid w:val="007D761B"/>
    <w:rsid w:val="007E4921"/>
    <w:rsid w:val="007E7C8B"/>
    <w:rsid w:val="00844933"/>
    <w:rsid w:val="008520F9"/>
    <w:rsid w:val="0086320A"/>
    <w:rsid w:val="008675D4"/>
    <w:rsid w:val="00873F67"/>
    <w:rsid w:val="008968BB"/>
    <w:rsid w:val="008B3469"/>
    <w:rsid w:val="008B674D"/>
    <w:rsid w:val="008D5522"/>
    <w:rsid w:val="009005DE"/>
    <w:rsid w:val="00910AA7"/>
    <w:rsid w:val="00924172"/>
    <w:rsid w:val="009340FB"/>
    <w:rsid w:val="009537CC"/>
    <w:rsid w:val="00965131"/>
    <w:rsid w:val="0097645F"/>
    <w:rsid w:val="009835F2"/>
    <w:rsid w:val="009920D7"/>
    <w:rsid w:val="00994D3D"/>
    <w:rsid w:val="00997E36"/>
    <w:rsid w:val="009A1BE5"/>
    <w:rsid w:val="009C17E1"/>
    <w:rsid w:val="009C2733"/>
    <w:rsid w:val="009C3496"/>
    <w:rsid w:val="009C55FD"/>
    <w:rsid w:val="009C73C0"/>
    <w:rsid w:val="00A03632"/>
    <w:rsid w:val="00A03D99"/>
    <w:rsid w:val="00A0600C"/>
    <w:rsid w:val="00A304B7"/>
    <w:rsid w:val="00A34321"/>
    <w:rsid w:val="00A37B99"/>
    <w:rsid w:val="00A4178F"/>
    <w:rsid w:val="00A45034"/>
    <w:rsid w:val="00A50319"/>
    <w:rsid w:val="00A54A24"/>
    <w:rsid w:val="00A65548"/>
    <w:rsid w:val="00A72921"/>
    <w:rsid w:val="00AC23D2"/>
    <w:rsid w:val="00AD6EB1"/>
    <w:rsid w:val="00AE600E"/>
    <w:rsid w:val="00B03897"/>
    <w:rsid w:val="00B04E98"/>
    <w:rsid w:val="00B1112F"/>
    <w:rsid w:val="00B25A69"/>
    <w:rsid w:val="00B46853"/>
    <w:rsid w:val="00B52966"/>
    <w:rsid w:val="00B61278"/>
    <w:rsid w:val="00B75A8F"/>
    <w:rsid w:val="00B80AEC"/>
    <w:rsid w:val="00B90823"/>
    <w:rsid w:val="00BB47D5"/>
    <w:rsid w:val="00C103F0"/>
    <w:rsid w:val="00C24CE9"/>
    <w:rsid w:val="00C96C70"/>
    <w:rsid w:val="00CA38F0"/>
    <w:rsid w:val="00CC541C"/>
    <w:rsid w:val="00CD6E2D"/>
    <w:rsid w:val="00CE72B4"/>
    <w:rsid w:val="00D02043"/>
    <w:rsid w:val="00D17059"/>
    <w:rsid w:val="00D33D38"/>
    <w:rsid w:val="00D43C19"/>
    <w:rsid w:val="00D54618"/>
    <w:rsid w:val="00D567E6"/>
    <w:rsid w:val="00D629BF"/>
    <w:rsid w:val="00D70562"/>
    <w:rsid w:val="00D94DE7"/>
    <w:rsid w:val="00DA2978"/>
    <w:rsid w:val="00DA5B26"/>
    <w:rsid w:val="00DB089F"/>
    <w:rsid w:val="00DC725C"/>
    <w:rsid w:val="00DC787A"/>
    <w:rsid w:val="00DE08F4"/>
    <w:rsid w:val="00DE0D6D"/>
    <w:rsid w:val="00E10A3D"/>
    <w:rsid w:val="00E23593"/>
    <w:rsid w:val="00E33E3E"/>
    <w:rsid w:val="00E54BF0"/>
    <w:rsid w:val="00E61B69"/>
    <w:rsid w:val="00E76C9C"/>
    <w:rsid w:val="00E90F84"/>
    <w:rsid w:val="00E92DE0"/>
    <w:rsid w:val="00E947FC"/>
    <w:rsid w:val="00EA365D"/>
    <w:rsid w:val="00EA57E6"/>
    <w:rsid w:val="00ED0D13"/>
    <w:rsid w:val="00EE410F"/>
    <w:rsid w:val="00F02008"/>
    <w:rsid w:val="00F11212"/>
    <w:rsid w:val="00F163FB"/>
    <w:rsid w:val="00F20360"/>
    <w:rsid w:val="00F2774D"/>
    <w:rsid w:val="00F551C9"/>
    <w:rsid w:val="00FA3F15"/>
    <w:rsid w:val="00FA5A06"/>
    <w:rsid w:val="00FD1347"/>
    <w:rsid w:val="00FD728A"/>
    <w:rsid w:val="00FE2D3D"/>
    <w:rsid w:val="00FF62C4"/>
    <w:rsid w:val="02E08322"/>
    <w:rsid w:val="0B73EF4E"/>
    <w:rsid w:val="24EB0250"/>
    <w:rsid w:val="2675FC81"/>
    <w:rsid w:val="271BE372"/>
    <w:rsid w:val="2D27A8D5"/>
    <w:rsid w:val="2F252EEF"/>
    <w:rsid w:val="58AE016E"/>
    <w:rsid w:val="5A611004"/>
    <w:rsid w:val="6468EEFC"/>
    <w:rsid w:val="65826BE1"/>
    <w:rsid w:val="6712958A"/>
    <w:rsid w:val="74B46275"/>
    <w:rsid w:val="7676C622"/>
    <w:rsid w:val="77CA3684"/>
    <w:rsid w:val="77D52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1B8D27E5-B6F1-499A-8D49-AA61839F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2B55BB"/>
    <w:pPr>
      <w:numPr>
        <w:numId w:val="143"/>
      </w:numPr>
      <w:spacing w:before="180" w:after="33" w:line="259" w:lineRule="auto"/>
      <w:pPrChange w:id="0" w:author="Andrew Fryer" w:date="2017-07-03T07:31:00Z">
        <w:pPr>
          <w:numPr>
            <w:numId w:val="105"/>
          </w:numPr>
          <w:spacing w:after="33" w:line="259" w:lineRule="auto"/>
          <w:ind w:left="360" w:hanging="360"/>
          <w:contextualSpacing/>
        </w:pPr>
      </w:pPrChange>
    </w:pPr>
    <w:rPr>
      <w:rPrChange w:id="0" w:author="Andrew Fryer" w:date="2017-07-03T07:31:00Z">
        <w:rPr>
          <w:rFonts w:ascii="Segoe UI Light" w:eastAsia="Calibri" w:hAnsi="Segoe UI Light" w:cs="Calibri"/>
          <w:color w:val="000000"/>
          <w:sz w:val="22"/>
          <w:szCs w:val="22"/>
          <w:lang w:val="en-GB" w:eastAsia="en-GB" w:bidi="ar-SA"/>
        </w:rPr>
      </w:rPrChange>
    </w:r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 w:type="character" w:styleId="Mention">
    <w:name w:val="Mention"/>
    <w:basedOn w:val="DefaultParagraphFont"/>
    <w:uiPriority w:val="99"/>
    <w:semiHidden/>
    <w:unhideWhenUsed/>
    <w:rsid w:val="00204EF9"/>
    <w:rPr>
      <w:color w:val="2B579A"/>
      <w:shd w:val="clear" w:color="auto" w:fill="E6E6E6"/>
    </w:rPr>
  </w:style>
  <w:style w:type="character" w:styleId="UnresolvedMention">
    <w:name w:val="Unresolved Mention"/>
    <w:basedOn w:val="DefaultParagraphFont"/>
    <w:uiPriority w:val="99"/>
    <w:semiHidden/>
    <w:unhideWhenUsed/>
    <w:rsid w:val="00541418"/>
    <w:rPr>
      <w:color w:val="808080"/>
      <w:shd w:val="clear" w:color="auto" w:fill="E6E6E6"/>
    </w:rPr>
  </w:style>
  <w:style w:type="character" w:styleId="FollowedHyperlink">
    <w:name w:val="FollowedHyperlink"/>
    <w:basedOn w:val="DefaultParagraphFont"/>
    <w:uiPriority w:val="99"/>
    <w:semiHidden/>
    <w:unhideWhenUsed/>
    <w:rsid w:val="006629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727373">
      <w:bodyDiv w:val="1"/>
      <w:marLeft w:val="0"/>
      <w:marRight w:val="0"/>
      <w:marTop w:val="0"/>
      <w:marBottom w:val="0"/>
      <w:divBdr>
        <w:top w:val="none" w:sz="0" w:space="0" w:color="auto"/>
        <w:left w:val="none" w:sz="0" w:space="0" w:color="auto"/>
        <w:bottom w:val="none" w:sz="0" w:space="0" w:color="auto"/>
        <w:right w:val="none" w:sz="0" w:space="0" w:color="auto"/>
      </w:divBdr>
    </w:div>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9.png"/><Relationship Id="rId42" Type="http://schemas.openxmlformats.org/officeDocument/2006/relationships/oleObject" Target="embeddings/oleObject3.bin"/><Relationship Id="rId63" Type="http://schemas.openxmlformats.org/officeDocument/2006/relationships/image" Target="media/image46.jpg"/><Relationship Id="rId84" Type="http://schemas.openxmlformats.org/officeDocument/2006/relationships/image" Target="media/image66.png"/><Relationship Id="rId138" Type="http://schemas.openxmlformats.org/officeDocument/2006/relationships/image" Target="media/image118.jpg"/><Relationship Id="rId159" Type="http://schemas.openxmlformats.org/officeDocument/2006/relationships/image" Target="media/image137.jpg"/><Relationship Id="rId170" Type="http://schemas.openxmlformats.org/officeDocument/2006/relationships/image" Target="media/image146.jpg"/><Relationship Id="rId191" Type="http://schemas.openxmlformats.org/officeDocument/2006/relationships/image" Target="media/image167.jpg"/><Relationship Id="rId205" Type="http://schemas.openxmlformats.org/officeDocument/2006/relationships/image" Target="media/image181.png"/><Relationship Id="rId226" Type="http://schemas.openxmlformats.org/officeDocument/2006/relationships/image" Target="media/image200.png"/><Relationship Id="rId107" Type="http://schemas.openxmlformats.org/officeDocument/2006/relationships/image" Target="media/image87.jp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jpg"/><Relationship Id="rId74" Type="http://schemas.openxmlformats.org/officeDocument/2006/relationships/image" Target="media/image56.png"/><Relationship Id="rId128" Type="http://schemas.openxmlformats.org/officeDocument/2006/relationships/image" Target="media/image108.jpg"/><Relationship Id="rId149" Type="http://schemas.openxmlformats.org/officeDocument/2006/relationships/image" Target="media/image127.jp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jpg"/><Relationship Id="rId181" Type="http://schemas.openxmlformats.org/officeDocument/2006/relationships/image" Target="media/image157.jpg"/><Relationship Id="rId216" Type="http://schemas.openxmlformats.org/officeDocument/2006/relationships/image" Target="media/image192.jpg"/><Relationship Id="rId237" Type="http://schemas.openxmlformats.org/officeDocument/2006/relationships/image" Target="media/image211.png"/><Relationship Id="rId22" Type="http://schemas.openxmlformats.org/officeDocument/2006/relationships/image" Target="cid:image019.png@01CFE973.7201DFB0" TargetMode="External"/><Relationship Id="rId43" Type="http://schemas.openxmlformats.org/officeDocument/2006/relationships/image" Target="media/image27.png"/><Relationship Id="rId64" Type="http://schemas.openxmlformats.org/officeDocument/2006/relationships/image" Target="media/image47.jpg"/><Relationship Id="rId118" Type="http://schemas.openxmlformats.org/officeDocument/2006/relationships/image" Target="media/image98.jpg"/><Relationship Id="rId139" Type="http://schemas.openxmlformats.org/officeDocument/2006/relationships/image" Target="media/image119.jpg"/><Relationship Id="rId85" Type="http://schemas.openxmlformats.org/officeDocument/2006/relationships/image" Target="media/image67.png"/><Relationship Id="rId150" Type="http://schemas.openxmlformats.org/officeDocument/2006/relationships/image" Target="media/image128.jpg"/><Relationship Id="rId171" Type="http://schemas.openxmlformats.org/officeDocument/2006/relationships/image" Target="media/image147.jpg"/><Relationship Id="rId192" Type="http://schemas.openxmlformats.org/officeDocument/2006/relationships/image" Target="media/image168.jpg"/><Relationship Id="rId206" Type="http://schemas.openxmlformats.org/officeDocument/2006/relationships/image" Target="media/image182.jpg"/><Relationship Id="rId227" Type="http://schemas.openxmlformats.org/officeDocument/2006/relationships/image" Target="media/image201.png"/><Relationship Id="rId201" Type="http://schemas.openxmlformats.org/officeDocument/2006/relationships/image" Target="media/image177.jpg"/><Relationship Id="rId222" Type="http://schemas.openxmlformats.org/officeDocument/2006/relationships/image" Target="media/image196.png"/><Relationship Id="rId243"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37.jpg"/><Relationship Id="rId70" Type="http://schemas.openxmlformats.org/officeDocument/2006/relationships/oleObject" Target="embeddings/oleObject5.bin"/><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oleObject" Target="embeddings/oleObject6.bin"/><Relationship Id="rId140" Type="http://schemas.openxmlformats.org/officeDocument/2006/relationships/image" Target="media/image120.jpg"/><Relationship Id="rId145" Type="http://schemas.openxmlformats.org/officeDocument/2006/relationships/image" Target="media/image123.jpg"/><Relationship Id="rId161" Type="http://schemas.openxmlformats.org/officeDocument/2006/relationships/image" Target="media/image139.jpg"/><Relationship Id="rId166" Type="http://schemas.openxmlformats.org/officeDocument/2006/relationships/image" Target="media/image142.jpg"/><Relationship Id="rId182" Type="http://schemas.openxmlformats.org/officeDocument/2006/relationships/image" Target="media/image158.jpg"/><Relationship Id="rId187" Type="http://schemas.openxmlformats.org/officeDocument/2006/relationships/image" Target="media/image163.jpg"/><Relationship Id="rId217" Type="http://schemas.openxmlformats.org/officeDocument/2006/relationships/image" Target="media/image193.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jpg"/><Relationship Id="rId233" Type="http://schemas.openxmlformats.org/officeDocument/2006/relationships/image" Target="media/image207.png"/><Relationship Id="rId238" Type="http://schemas.openxmlformats.org/officeDocument/2006/relationships/image" Target="media/image212.png"/><Relationship Id="rId23" Type="http://schemas.openxmlformats.org/officeDocument/2006/relationships/image" Target="media/image10.png"/><Relationship Id="rId28" Type="http://schemas.openxmlformats.org/officeDocument/2006/relationships/image" Target="media/image15.jpg"/><Relationship Id="rId49" Type="http://schemas.openxmlformats.org/officeDocument/2006/relationships/image" Target="media/image32.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28.png"/><Relationship Id="rId60" Type="http://schemas.openxmlformats.org/officeDocument/2006/relationships/image" Target="media/image43.jp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29.jpg"/><Relationship Id="rId156" Type="http://schemas.openxmlformats.org/officeDocument/2006/relationships/image" Target="media/image134.jpg"/><Relationship Id="rId177" Type="http://schemas.openxmlformats.org/officeDocument/2006/relationships/image" Target="media/image153.jpg"/><Relationship Id="rId198" Type="http://schemas.openxmlformats.org/officeDocument/2006/relationships/image" Target="media/image174.jpg"/><Relationship Id="rId172" Type="http://schemas.openxmlformats.org/officeDocument/2006/relationships/image" Target="media/image148.jpg"/><Relationship Id="rId193" Type="http://schemas.openxmlformats.org/officeDocument/2006/relationships/image" Target="media/image169.jpg"/><Relationship Id="rId202" Type="http://schemas.openxmlformats.org/officeDocument/2006/relationships/image" Target="media/image178.jpg"/><Relationship Id="rId207" Type="http://schemas.openxmlformats.org/officeDocument/2006/relationships/image" Target="media/image183.jp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cid:image010.png@01CFE973.7201DFB0" TargetMode="External"/><Relationship Id="rId39" Type="http://schemas.openxmlformats.org/officeDocument/2006/relationships/image" Target="media/image25.png"/><Relationship Id="rId109" Type="http://schemas.openxmlformats.org/officeDocument/2006/relationships/image" Target="media/image89.jpg"/><Relationship Id="rId34" Type="http://schemas.openxmlformats.org/officeDocument/2006/relationships/oleObject" Target="embeddings/oleObject1.bin"/><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jpg"/><Relationship Id="rId97" Type="http://schemas.openxmlformats.org/officeDocument/2006/relationships/image" Target="media/image78.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4.jpg"/><Relationship Id="rId167" Type="http://schemas.openxmlformats.org/officeDocument/2006/relationships/image" Target="media/image143.jpg"/><Relationship Id="rId188" Type="http://schemas.openxmlformats.org/officeDocument/2006/relationships/image" Target="media/image164.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162" Type="http://schemas.openxmlformats.org/officeDocument/2006/relationships/image" Target="media/image142.jpeg"/><Relationship Id="rId183" Type="http://schemas.openxmlformats.org/officeDocument/2006/relationships/image" Target="media/image159.jpg"/><Relationship Id="rId213" Type="http://schemas.openxmlformats.org/officeDocument/2006/relationships/image" Target="media/image189.jpg"/><Relationship Id="rId218" Type="http://schemas.openxmlformats.org/officeDocument/2006/relationships/image" Target="media/image194.jp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oleObject" Target="embeddings/oleObject2.bin"/><Relationship Id="rId45" Type="http://schemas.openxmlformats.org/officeDocument/2006/relationships/image" Target="media/image29.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5.jpg"/><Relationship Id="rId178" Type="http://schemas.openxmlformats.org/officeDocument/2006/relationships/image" Target="media/image154.jpg"/><Relationship Id="rId61" Type="http://schemas.openxmlformats.org/officeDocument/2006/relationships/image" Target="media/image44.jpg"/><Relationship Id="rId82" Type="http://schemas.openxmlformats.org/officeDocument/2006/relationships/image" Target="media/image64.png"/><Relationship Id="rId152" Type="http://schemas.openxmlformats.org/officeDocument/2006/relationships/image" Target="media/image130.jpg"/><Relationship Id="rId173" Type="http://schemas.openxmlformats.org/officeDocument/2006/relationships/image" Target="media/image149.jpg"/><Relationship Id="rId194" Type="http://schemas.openxmlformats.org/officeDocument/2006/relationships/image" Target="media/image170.jpg"/><Relationship Id="rId199" Type="http://schemas.openxmlformats.org/officeDocument/2006/relationships/image" Target="media/image175.jpg"/><Relationship Id="rId203" Type="http://schemas.openxmlformats.org/officeDocument/2006/relationships/image" Target="media/image179.jpg"/><Relationship Id="rId208" Type="http://schemas.openxmlformats.org/officeDocument/2006/relationships/image" Target="media/image184.jpg"/><Relationship Id="rId229" Type="http://schemas.openxmlformats.org/officeDocument/2006/relationships/image" Target="media/image203.png"/><Relationship Id="rId19" Type="http://schemas.openxmlformats.org/officeDocument/2006/relationships/image" Target="media/image8.png"/><Relationship Id="rId224" Type="http://schemas.openxmlformats.org/officeDocument/2006/relationships/image" Target="media/image198.png"/><Relationship Id="rId240" Type="http://schemas.openxmlformats.org/officeDocument/2006/relationships/image" Target="media/image214.png"/><Relationship Id="rId245" Type="http://schemas.microsoft.com/office/2011/relationships/people" Target="people.xml"/><Relationship Id="rId14" Type="http://schemas.openxmlformats.org/officeDocument/2006/relationships/image" Target="cid:image007.png@01CFE973.7201DFB0"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jpg"/><Relationship Id="rId100" Type="http://schemas.openxmlformats.org/officeDocument/2006/relationships/oleObject" Target="embeddings/oleObject7.bin"/><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5.jpg"/><Relationship Id="rId168" Type="http://schemas.openxmlformats.org/officeDocument/2006/relationships/image" Target="media/image144.jpg"/><Relationship Id="rId8" Type="http://schemas.openxmlformats.org/officeDocument/2006/relationships/image" Target="media/image1.jpg"/><Relationship Id="rId51" Type="http://schemas.openxmlformats.org/officeDocument/2006/relationships/image" Target="media/image34.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e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99.jpeg"/><Relationship Id="rId3" Type="http://schemas.openxmlformats.org/officeDocument/2006/relationships/styles" Target="styles.xml"/><Relationship Id="rId214" Type="http://schemas.openxmlformats.org/officeDocument/2006/relationships/image" Target="media/image190.jpg"/><Relationship Id="rId230" Type="http://schemas.openxmlformats.org/officeDocument/2006/relationships/image" Target="media/image204.png"/><Relationship Id="rId235" Type="http://schemas.openxmlformats.org/officeDocument/2006/relationships/image" Target="media/image209.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0.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6.jpg"/><Relationship Id="rId20" Type="http://schemas.openxmlformats.org/officeDocument/2006/relationships/image" Target="cid:image017.png@01CFE973.7201DFB0" TargetMode="External"/><Relationship Id="rId41" Type="http://schemas.openxmlformats.org/officeDocument/2006/relationships/image" Target="media/image26.pn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1.jpg"/><Relationship Id="rId174" Type="http://schemas.openxmlformats.org/officeDocument/2006/relationships/image" Target="media/image150.jpg"/><Relationship Id="rId179" Type="http://schemas.openxmlformats.org/officeDocument/2006/relationships/image" Target="media/image155.jpg"/><Relationship Id="rId195" Type="http://schemas.openxmlformats.org/officeDocument/2006/relationships/image" Target="media/image171.jpg"/><Relationship Id="rId209" Type="http://schemas.openxmlformats.org/officeDocument/2006/relationships/image" Target="media/image185.jpg"/><Relationship Id="rId190" Type="http://schemas.openxmlformats.org/officeDocument/2006/relationships/image" Target="media/image166.jpg"/><Relationship Id="rId204" Type="http://schemas.openxmlformats.org/officeDocument/2006/relationships/image" Target="media/image180.jpg"/><Relationship Id="rId220" Type="http://schemas.openxmlformats.org/officeDocument/2006/relationships/image" Target="media/image200.jpeg"/><Relationship Id="rId225" Type="http://schemas.openxmlformats.org/officeDocument/2006/relationships/image" Target="media/image199.png"/><Relationship Id="rId241" Type="http://schemas.openxmlformats.org/officeDocument/2006/relationships/footer" Target="footer1.xml"/><Relationship Id="rId246"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cid:image004.png@01CFE973.7201DFB0" TargetMode="External"/><Relationship Id="rId31" Type="http://schemas.openxmlformats.org/officeDocument/2006/relationships/image" Target="media/image18.png"/><Relationship Id="rId52" Type="http://schemas.openxmlformats.org/officeDocument/2006/relationships/image" Target="media/image35.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image" Target="media/image126.jpg"/><Relationship Id="rId164" Type="http://schemas.openxmlformats.org/officeDocument/2006/relationships/image" Target="media/image140.jpg"/><Relationship Id="rId169" Type="http://schemas.openxmlformats.org/officeDocument/2006/relationships/image" Target="media/image145.jpg"/><Relationship Id="rId185" Type="http://schemas.openxmlformats.org/officeDocument/2006/relationships/image" Target="media/image161.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jpg"/><Relationship Id="rId210" Type="http://schemas.openxmlformats.org/officeDocument/2006/relationships/image" Target="media/image186.jpg"/><Relationship Id="rId215" Type="http://schemas.openxmlformats.org/officeDocument/2006/relationships/image" Target="media/image191.jpg"/><Relationship Id="rId236" Type="http://schemas.openxmlformats.org/officeDocument/2006/relationships/image" Target="media/image210.png"/><Relationship Id="rId26" Type="http://schemas.openxmlformats.org/officeDocument/2006/relationships/image" Target="media/image13.jpeg"/><Relationship Id="rId231" Type="http://schemas.openxmlformats.org/officeDocument/2006/relationships/image" Target="media/image205.png"/><Relationship Id="rId47" Type="http://schemas.openxmlformats.org/officeDocument/2006/relationships/oleObject" Target="embeddings/oleObject4.bin"/><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2.jpg"/><Relationship Id="rId175" Type="http://schemas.openxmlformats.org/officeDocument/2006/relationships/image" Target="media/image151.jpg"/><Relationship Id="rId196" Type="http://schemas.openxmlformats.org/officeDocument/2006/relationships/image" Target="media/image172.jpg"/><Relationship Id="rId200" Type="http://schemas.openxmlformats.org/officeDocument/2006/relationships/image" Target="media/image176.jpg"/><Relationship Id="rId16" Type="http://schemas.openxmlformats.org/officeDocument/2006/relationships/image" Target="cid:image009.png@01CFE973.7201DFB0" TargetMode="External"/><Relationship Id="rId221" Type="http://schemas.openxmlformats.org/officeDocument/2006/relationships/image" Target="media/image195.jpg"/><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1.jpg"/><Relationship Id="rId79" Type="http://schemas.openxmlformats.org/officeDocument/2006/relationships/image" Target="media/image61.pn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eg"/><Relationship Id="rId90" Type="http://schemas.openxmlformats.org/officeDocument/2006/relationships/image" Target="media/image72.png"/><Relationship Id="rId165" Type="http://schemas.openxmlformats.org/officeDocument/2006/relationships/image" Target="media/image141.jpg"/><Relationship Id="rId186" Type="http://schemas.openxmlformats.org/officeDocument/2006/relationships/image" Target="media/image162.jpg"/><Relationship Id="rId211" Type="http://schemas.openxmlformats.org/officeDocument/2006/relationships/image" Target="media/image187.jpg"/><Relationship Id="rId232" Type="http://schemas.openxmlformats.org/officeDocument/2006/relationships/image" Target="media/image206.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jpg"/><Relationship Id="rId134" Type="http://schemas.openxmlformats.org/officeDocument/2006/relationships/image" Target="media/image114.jpg"/><Relationship Id="rId80" Type="http://schemas.openxmlformats.org/officeDocument/2006/relationships/image" Target="media/image62.png"/><Relationship Id="rId155" Type="http://schemas.openxmlformats.org/officeDocument/2006/relationships/image" Target="media/image133.jpg"/><Relationship Id="rId176" Type="http://schemas.openxmlformats.org/officeDocument/2006/relationships/image" Target="media/image152.jpg"/><Relationship Id="rId197" Type="http://schemas.openxmlformats.org/officeDocument/2006/relationships/image" Target="media/image1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D1159-3BB5-4CAF-93DE-51B54AF82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11345</Words>
  <Characters>64671</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Fryer</dc:creator>
  <cp:keywords/>
  <dc:description/>
  <cp:lastModifiedBy>Amy Nicholson</cp:lastModifiedBy>
  <cp:revision>5</cp:revision>
  <cp:lastPrinted>2017-07-14T10:22:00Z</cp:lastPrinted>
  <dcterms:created xsi:type="dcterms:W3CDTF">2017-07-14T08:39:00Z</dcterms:created>
  <dcterms:modified xsi:type="dcterms:W3CDTF">2017-07-14T10:23:00Z</dcterms:modified>
</cp:coreProperties>
</file>